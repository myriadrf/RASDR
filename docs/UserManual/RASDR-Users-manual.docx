
<file path=[Content_Types].xml><?xml version="1.0" encoding="utf-8"?>
<Types xmlns="http://schemas.openxmlformats.org/package/2006/content-types">
  <Default Extension="png" ContentType="image/png"/>
  <Default Extension="wmf" ContentType="image/x-wmf"/>
  <Default Extension="jpeg" ContentType="image/jpeg"/>
  <Default Extension="emf" ContentType="image/x-emf"/>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80456" w:rsidRDefault="00E80456" w:rsidP="00E80456">
      <w:pPr>
        <w:pStyle w:val="Title"/>
        <w:jc w:val="center"/>
      </w:pPr>
      <w:bookmarkStart w:id="0" w:name="_GoBack"/>
      <w:bookmarkEnd w:id="0"/>
    </w:p>
    <w:p w:rsidR="00E80456" w:rsidRDefault="00E80456" w:rsidP="00E80456">
      <w:pPr>
        <w:pStyle w:val="Title"/>
        <w:jc w:val="center"/>
      </w:pPr>
    </w:p>
    <w:p w:rsidR="00E80456" w:rsidRDefault="00E80456" w:rsidP="00E80456">
      <w:pPr>
        <w:pStyle w:val="Title"/>
        <w:jc w:val="center"/>
      </w:pPr>
    </w:p>
    <w:p w:rsidR="00E80456" w:rsidRDefault="00476CF8" w:rsidP="00E80456">
      <w:pPr>
        <w:pStyle w:val="Title"/>
        <w:jc w:val="center"/>
      </w:pPr>
      <w:r>
        <w:t>RASDR</w:t>
      </w:r>
      <w:r w:rsidR="00E80456">
        <w:t xml:space="preserve"> </w:t>
      </w:r>
      <w:proofErr w:type="spellStart"/>
      <w:r w:rsidR="00E80456">
        <w:t xml:space="preserve">Users </w:t>
      </w:r>
      <w:r w:rsidR="00C476A5">
        <w:t>Manual</w:t>
      </w:r>
      <w:proofErr w:type="spellEnd"/>
    </w:p>
    <w:p w:rsidR="00E80456" w:rsidRDefault="00E80456" w:rsidP="00E80456">
      <w:pPr>
        <w:pStyle w:val="Title"/>
        <w:jc w:val="center"/>
      </w:pPr>
    </w:p>
    <w:p w:rsidR="00E80456" w:rsidRPr="00E80456" w:rsidRDefault="00E80456" w:rsidP="00E80456">
      <w:pPr>
        <w:pStyle w:val="Title"/>
        <w:jc w:val="center"/>
        <w:rPr>
          <w:sz w:val="44"/>
          <w:szCs w:val="44"/>
        </w:rPr>
      </w:pPr>
      <w:proofErr w:type="gramStart"/>
      <w:r w:rsidRPr="00E80456">
        <w:rPr>
          <w:sz w:val="44"/>
          <w:szCs w:val="44"/>
        </w:rPr>
        <w:t>supporting</w:t>
      </w:r>
      <w:proofErr w:type="gramEnd"/>
    </w:p>
    <w:p w:rsidR="00E80456" w:rsidRDefault="00E80456" w:rsidP="00E80456">
      <w:pPr>
        <w:pStyle w:val="Title"/>
        <w:jc w:val="center"/>
      </w:pPr>
    </w:p>
    <w:p w:rsidR="00232510" w:rsidRPr="00E80456" w:rsidRDefault="00476CF8" w:rsidP="00E80456">
      <w:pPr>
        <w:pStyle w:val="Title"/>
        <w:jc w:val="center"/>
        <w:rPr>
          <w:sz w:val="44"/>
          <w:szCs w:val="44"/>
        </w:rPr>
      </w:pPr>
      <w:r w:rsidRPr="00E80456">
        <w:rPr>
          <w:sz w:val="44"/>
          <w:szCs w:val="44"/>
        </w:rPr>
        <w:t>Software Defined Receiver for Radio Astronomy</w:t>
      </w:r>
    </w:p>
    <w:p w:rsidR="00232510" w:rsidRDefault="00232510" w:rsidP="00232510">
      <w:pPr>
        <w:rPr>
          <w:rFonts w:asciiTheme="majorHAnsi" w:eastAsiaTheme="majorEastAsia" w:hAnsiTheme="majorHAnsi" w:cstheme="majorBidi"/>
          <w:color w:val="17365D" w:themeColor="text2" w:themeShade="BF"/>
          <w:spacing w:val="5"/>
          <w:kern w:val="28"/>
          <w:sz w:val="52"/>
          <w:szCs w:val="52"/>
        </w:rPr>
      </w:pPr>
      <w:r>
        <w:br w:type="page"/>
      </w:r>
    </w:p>
    <w:p w:rsidR="00E80456" w:rsidRPr="00E80456" w:rsidRDefault="00E80456" w:rsidP="00E80456">
      <w:pPr>
        <w:pStyle w:val="Title"/>
        <w:jc w:val="center"/>
      </w:pPr>
      <w:r w:rsidRPr="00E80456">
        <w:lastRenderedPageBreak/>
        <w:t xml:space="preserve">RASDR </w:t>
      </w:r>
      <w:proofErr w:type="spellStart"/>
      <w:r w:rsidRPr="00E80456">
        <w:t xml:space="preserve">Users </w:t>
      </w:r>
      <w:r w:rsidR="007E3B6A">
        <w:t>Manual</w:t>
      </w:r>
      <w:proofErr w:type="spellEnd"/>
    </w:p>
    <w:p w:rsidR="00E80456" w:rsidRPr="00E80456" w:rsidRDefault="00E80456" w:rsidP="00E80456">
      <w:pPr>
        <w:pStyle w:val="Title"/>
        <w:jc w:val="center"/>
      </w:pPr>
    </w:p>
    <w:p w:rsidR="00E80456" w:rsidRPr="00E80456" w:rsidRDefault="00E80456" w:rsidP="00E80456">
      <w:pPr>
        <w:pStyle w:val="Title"/>
        <w:jc w:val="center"/>
        <w:rPr>
          <w:sz w:val="44"/>
          <w:szCs w:val="44"/>
        </w:rPr>
      </w:pPr>
      <w:proofErr w:type="gramStart"/>
      <w:r w:rsidRPr="00E80456">
        <w:rPr>
          <w:sz w:val="44"/>
          <w:szCs w:val="44"/>
        </w:rPr>
        <w:t>supporting</w:t>
      </w:r>
      <w:proofErr w:type="gramEnd"/>
    </w:p>
    <w:p w:rsidR="00E80456" w:rsidRPr="00E80456" w:rsidRDefault="00E80456" w:rsidP="00E80456">
      <w:pPr>
        <w:pStyle w:val="Title"/>
        <w:jc w:val="center"/>
        <w:rPr>
          <w:sz w:val="44"/>
          <w:szCs w:val="44"/>
        </w:rPr>
      </w:pPr>
    </w:p>
    <w:p w:rsidR="00E80456" w:rsidRPr="00E80456" w:rsidRDefault="00E80456" w:rsidP="00E80456">
      <w:pPr>
        <w:pStyle w:val="Title"/>
        <w:jc w:val="center"/>
        <w:rPr>
          <w:sz w:val="44"/>
          <w:szCs w:val="44"/>
        </w:rPr>
      </w:pPr>
      <w:r w:rsidRPr="00E80456">
        <w:rPr>
          <w:sz w:val="44"/>
          <w:szCs w:val="44"/>
        </w:rPr>
        <w:t>Software Defined Receiver for Radio Astronomy</w:t>
      </w:r>
    </w:p>
    <w:p w:rsidR="00EF2E0B" w:rsidRDefault="00232510" w:rsidP="00232510">
      <w:pPr>
        <w:pStyle w:val="TOCHeading"/>
        <w:tabs>
          <w:tab w:val="left" w:pos="4089"/>
        </w:tabs>
        <w:rPr>
          <w:color w:val="4F81BD" w:themeColor="accent1"/>
          <w:sz w:val="24"/>
          <w:szCs w:val="24"/>
        </w:rPr>
      </w:pPr>
      <w:r>
        <w:rPr>
          <w:color w:val="4F81BD" w:themeColor="accent1"/>
          <w:sz w:val="24"/>
          <w:szCs w:val="24"/>
        </w:rPr>
        <w:tab/>
      </w:r>
    </w:p>
    <w:sdt>
      <w:sdtPr>
        <w:rPr>
          <w:rFonts w:ascii="Times New Roman" w:eastAsiaTheme="minorHAnsi" w:hAnsi="Times New Roman" w:cs="Times New Roman"/>
          <w:b w:val="0"/>
          <w:bCs w:val="0"/>
          <w:color w:val="auto"/>
          <w:sz w:val="24"/>
          <w:szCs w:val="24"/>
        </w:rPr>
        <w:id w:val="9351127"/>
        <w:docPartObj>
          <w:docPartGallery w:val="Table of Contents"/>
          <w:docPartUnique/>
        </w:docPartObj>
      </w:sdtPr>
      <w:sdtContent>
        <w:p w:rsidR="00B75A65" w:rsidRDefault="00B75A65">
          <w:pPr>
            <w:pStyle w:val="TOCHeading"/>
          </w:pPr>
          <w:r>
            <w:t>Table of Contents</w:t>
          </w:r>
        </w:p>
        <w:p w:rsidR="001844A7" w:rsidRDefault="00D953D3">
          <w:pPr>
            <w:pStyle w:val="TOC3"/>
            <w:tabs>
              <w:tab w:val="right" w:leader="dot" w:pos="9350"/>
            </w:tabs>
            <w:rPr>
              <w:rFonts w:asciiTheme="minorHAnsi" w:eastAsiaTheme="minorEastAsia" w:hAnsiTheme="minorHAnsi" w:cstheme="minorBidi"/>
              <w:noProof/>
              <w:sz w:val="22"/>
              <w:szCs w:val="22"/>
            </w:rPr>
          </w:pPr>
          <w:r>
            <w:fldChar w:fldCharType="begin"/>
          </w:r>
          <w:r w:rsidR="00B75A65">
            <w:instrText xml:space="preserve"> TOC \o "1-3" \h \z \u </w:instrText>
          </w:r>
          <w:r>
            <w:fldChar w:fldCharType="separate"/>
          </w:r>
          <w:hyperlink w:anchor="_Toc420167531" w:history="1">
            <w:r w:rsidR="001844A7" w:rsidRPr="0041102E">
              <w:rPr>
                <w:rStyle w:val="Hyperlink"/>
                <w:noProof/>
              </w:rPr>
              <w:t>List of Tables</w:t>
            </w:r>
            <w:r w:rsidR="001844A7">
              <w:rPr>
                <w:noProof/>
                <w:webHidden/>
              </w:rPr>
              <w:tab/>
            </w:r>
            <w:r w:rsidR="001844A7">
              <w:rPr>
                <w:noProof/>
                <w:webHidden/>
              </w:rPr>
              <w:fldChar w:fldCharType="begin"/>
            </w:r>
            <w:r w:rsidR="001844A7">
              <w:rPr>
                <w:noProof/>
                <w:webHidden/>
              </w:rPr>
              <w:instrText xml:space="preserve"> PAGEREF _Toc420167531 \h </w:instrText>
            </w:r>
            <w:r w:rsidR="001844A7">
              <w:rPr>
                <w:noProof/>
                <w:webHidden/>
              </w:rPr>
            </w:r>
            <w:r w:rsidR="001844A7">
              <w:rPr>
                <w:noProof/>
                <w:webHidden/>
              </w:rPr>
              <w:fldChar w:fldCharType="separate"/>
            </w:r>
            <w:r w:rsidR="00782482">
              <w:rPr>
                <w:noProof/>
                <w:webHidden/>
              </w:rPr>
              <w:t>7</w:t>
            </w:r>
            <w:r w:rsidR="001844A7">
              <w:rPr>
                <w:noProof/>
                <w:webHidden/>
              </w:rPr>
              <w:fldChar w:fldCharType="end"/>
            </w:r>
          </w:hyperlink>
        </w:p>
        <w:p w:rsidR="001844A7" w:rsidRDefault="001844A7">
          <w:pPr>
            <w:pStyle w:val="TOC3"/>
            <w:tabs>
              <w:tab w:val="right" w:leader="dot" w:pos="9350"/>
            </w:tabs>
            <w:rPr>
              <w:rFonts w:asciiTheme="minorHAnsi" w:eastAsiaTheme="minorEastAsia" w:hAnsiTheme="minorHAnsi" w:cstheme="minorBidi"/>
              <w:noProof/>
              <w:sz w:val="22"/>
              <w:szCs w:val="22"/>
            </w:rPr>
          </w:pPr>
          <w:hyperlink w:anchor="_Toc420167532" w:history="1">
            <w:r w:rsidRPr="0041102E">
              <w:rPr>
                <w:rStyle w:val="Hyperlink"/>
                <w:noProof/>
              </w:rPr>
              <w:t>Foreword</w:t>
            </w:r>
            <w:r>
              <w:rPr>
                <w:noProof/>
                <w:webHidden/>
              </w:rPr>
              <w:tab/>
            </w:r>
            <w:r>
              <w:rPr>
                <w:noProof/>
                <w:webHidden/>
              </w:rPr>
              <w:fldChar w:fldCharType="begin"/>
            </w:r>
            <w:r>
              <w:rPr>
                <w:noProof/>
                <w:webHidden/>
              </w:rPr>
              <w:instrText xml:space="preserve"> PAGEREF _Toc420167532 \h </w:instrText>
            </w:r>
            <w:r>
              <w:rPr>
                <w:noProof/>
                <w:webHidden/>
              </w:rPr>
            </w:r>
            <w:r>
              <w:rPr>
                <w:noProof/>
                <w:webHidden/>
              </w:rPr>
              <w:fldChar w:fldCharType="separate"/>
            </w:r>
            <w:r w:rsidR="00782482">
              <w:rPr>
                <w:noProof/>
                <w:webHidden/>
              </w:rPr>
              <w:t>8</w:t>
            </w:r>
            <w:r>
              <w:rPr>
                <w:noProof/>
                <w:webHidden/>
              </w:rPr>
              <w:fldChar w:fldCharType="end"/>
            </w:r>
          </w:hyperlink>
        </w:p>
        <w:p w:rsidR="001844A7" w:rsidRDefault="001844A7">
          <w:pPr>
            <w:pStyle w:val="TOC3"/>
            <w:tabs>
              <w:tab w:val="right" w:leader="dot" w:pos="9350"/>
            </w:tabs>
            <w:rPr>
              <w:rFonts w:asciiTheme="minorHAnsi" w:eastAsiaTheme="minorEastAsia" w:hAnsiTheme="minorHAnsi" w:cstheme="minorBidi"/>
              <w:noProof/>
              <w:sz w:val="22"/>
              <w:szCs w:val="22"/>
            </w:rPr>
          </w:pPr>
          <w:hyperlink w:anchor="_Toc420167533" w:history="1">
            <w:r w:rsidRPr="0041102E">
              <w:rPr>
                <w:rStyle w:val="Hyperlink"/>
                <w:noProof/>
              </w:rPr>
              <w:t>License</w:t>
            </w:r>
            <w:r>
              <w:rPr>
                <w:noProof/>
                <w:webHidden/>
              </w:rPr>
              <w:tab/>
            </w:r>
            <w:r>
              <w:rPr>
                <w:noProof/>
                <w:webHidden/>
              </w:rPr>
              <w:fldChar w:fldCharType="begin"/>
            </w:r>
            <w:r>
              <w:rPr>
                <w:noProof/>
                <w:webHidden/>
              </w:rPr>
              <w:instrText xml:space="preserve"> PAGEREF _Toc420167533 \h </w:instrText>
            </w:r>
            <w:r>
              <w:rPr>
                <w:noProof/>
                <w:webHidden/>
              </w:rPr>
            </w:r>
            <w:r>
              <w:rPr>
                <w:noProof/>
                <w:webHidden/>
              </w:rPr>
              <w:fldChar w:fldCharType="separate"/>
            </w:r>
            <w:r w:rsidR="00782482">
              <w:rPr>
                <w:noProof/>
                <w:webHidden/>
              </w:rPr>
              <w:t>8</w:t>
            </w:r>
            <w:r>
              <w:rPr>
                <w:noProof/>
                <w:webHidden/>
              </w:rPr>
              <w:fldChar w:fldCharType="end"/>
            </w:r>
          </w:hyperlink>
        </w:p>
        <w:p w:rsidR="001844A7" w:rsidRDefault="001844A7">
          <w:pPr>
            <w:pStyle w:val="TOC3"/>
            <w:tabs>
              <w:tab w:val="right" w:leader="dot" w:pos="9350"/>
            </w:tabs>
            <w:rPr>
              <w:rFonts w:asciiTheme="minorHAnsi" w:eastAsiaTheme="minorEastAsia" w:hAnsiTheme="minorHAnsi" w:cstheme="minorBidi"/>
              <w:noProof/>
              <w:sz w:val="22"/>
              <w:szCs w:val="22"/>
            </w:rPr>
          </w:pPr>
          <w:hyperlink w:anchor="_Toc420167534" w:history="1">
            <w:r w:rsidRPr="0041102E">
              <w:rPr>
                <w:rStyle w:val="Hyperlink"/>
                <w:noProof/>
              </w:rPr>
              <w:t>Abstract</w:t>
            </w:r>
            <w:r>
              <w:rPr>
                <w:noProof/>
                <w:webHidden/>
              </w:rPr>
              <w:tab/>
            </w:r>
            <w:r>
              <w:rPr>
                <w:noProof/>
                <w:webHidden/>
              </w:rPr>
              <w:fldChar w:fldCharType="begin"/>
            </w:r>
            <w:r>
              <w:rPr>
                <w:noProof/>
                <w:webHidden/>
              </w:rPr>
              <w:instrText xml:space="preserve"> PAGEREF _Toc420167534 \h </w:instrText>
            </w:r>
            <w:r>
              <w:rPr>
                <w:noProof/>
                <w:webHidden/>
              </w:rPr>
            </w:r>
            <w:r>
              <w:rPr>
                <w:noProof/>
                <w:webHidden/>
              </w:rPr>
              <w:fldChar w:fldCharType="separate"/>
            </w:r>
            <w:r w:rsidR="00782482">
              <w:rPr>
                <w:noProof/>
                <w:webHidden/>
              </w:rPr>
              <w:t>8</w:t>
            </w:r>
            <w:r>
              <w:rPr>
                <w:noProof/>
                <w:webHidden/>
              </w:rPr>
              <w:fldChar w:fldCharType="end"/>
            </w:r>
          </w:hyperlink>
        </w:p>
        <w:p w:rsidR="001844A7" w:rsidRDefault="001844A7">
          <w:pPr>
            <w:pStyle w:val="TOC1"/>
            <w:tabs>
              <w:tab w:val="left" w:pos="480"/>
              <w:tab w:val="right" w:leader="dot" w:pos="9350"/>
            </w:tabs>
            <w:rPr>
              <w:rFonts w:asciiTheme="minorHAnsi" w:eastAsiaTheme="minorEastAsia" w:hAnsiTheme="minorHAnsi" w:cstheme="minorBidi"/>
              <w:noProof/>
              <w:sz w:val="22"/>
              <w:szCs w:val="22"/>
            </w:rPr>
          </w:pPr>
          <w:hyperlink w:anchor="_Toc420167535" w:history="1">
            <w:r w:rsidRPr="0041102E">
              <w:rPr>
                <w:rStyle w:val="Hyperlink"/>
                <w:noProof/>
              </w:rPr>
              <w:t>1)</w:t>
            </w:r>
            <w:r>
              <w:rPr>
                <w:rFonts w:asciiTheme="minorHAnsi" w:eastAsiaTheme="minorEastAsia" w:hAnsiTheme="minorHAnsi" w:cstheme="minorBidi"/>
                <w:noProof/>
                <w:sz w:val="22"/>
                <w:szCs w:val="22"/>
              </w:rPr>
              <w:tab/>
            </w:r>
            <w:r w:rsidRPr="0041102E">
              <w:rPr>
                <w:rStyle w:val="Hyperlink"/>
                <w:noProof/>
              </w:rPr>
              <w:t>README First</w:t>
            </w:r>
            <w:r>
              <w:rPr>
                <w:noProof/>
                <w:webHidden/>
              </w:rPr>
              <w:tab/>
            </w:r>
            <w:r>
              <w:rPr>
                <w:noProof/>
                <w:webHidden/>
              </w:rPr>
              <w:fldChar w:fldCharType="begin"/>
            </w:r>
            <w:r>
              <w:rPr>
                <w:noProof/>
                <w:webHidden/>
              </w:rPr>
              <w:instrText xml:space="preserve"> PAGEREF _Toc420167535 \h </w:instrText>
            </w:r>
            <w:r>
              <w:rPr>
                <w:noProof/>
                <w:webHidden/>
              </w:rPr>
            </w:r>
            <w:r>
              <w:rPr>
                <w:noProof/>
                <w:webHidden/>
              </w:rPr>
              <w:fldChar w:fldCharType="separate"/>
            </w:r>
            <w:r w:rsidR="00782482">
              <w:rPr>
                <w:noProof/>
                <w:webHidden/>
              </w:rPr>
              <w:t>9</w:t>
            </w:r>
            <w:r>
              <w:rPr>
                <w:noProof/>
                <w:webHidden/>
              </w:rPr>
              <w:fldChar w:fldCharType="end"/>
            </w:r>
          </w:hyperlink>
        </w:p>
        <w:p w:rsidR="001844A7" w:rsidRDefault="001844A7">
          <w:pPr>
            <w:pStyle w:val="TOC1"/>
            <w:tabs>
              <w:tab w:val="left" w:pos="480"/>
              <w:tab w:val="right" w:leader="dot" w:pos="9350"/>
            </w:tabs>
            <w:rPr>
              <w:rFonts w:asciiTheme="minorHAnsi" w:eastAsiaTheme="minorEastAsia" w:hAnsiTheme="minorHAnsi" w:cstheme="minorBidi"/>
              <w:noProof/>
              <w:sz w:val="22"/>
              <w:szCs w:val="22"/>
            </w:rPr>
          </w:pPr>
          <w:hyperlink w:anchor="_Toc420167536" w:history="1">
            <w:r w:rsidRPr="0041102E">
              <w:rPr>
                <w:rStyle w:val="Hyperlink"/>
                <w:noProof/>
              </w:rPr>
              <w:t>2)</w:t>
            </w:r>
            <w:r>
              <w:rPr>
                <w:rFonts w:asciiTheme="minorHAnsi" w:eastAsiaTheme="minorEastAsia" w:hAnsiTheme="minorHAnsi" w:cstheme="minorBidi"/>
                <w:noProof/>
                <w:sz w:val="22"/>
                <w:szCs w:val="22"/>
              </w:rPr>
              <w:tab/>
            </w:r>
            <w:r w:rsidRPr="0041102E">
              <w:rPr>
                <w:rStyle w:val="Hyperlink"/>
                <w:noProof/>
              </w:rPr>
              <w:t>RASDR goals</w:t>
            </w:r>
            <w:r>
              <w:rPr>
                <w:noProof/>
                <w:webHidden/>
              </w:rPr>
              <w:tab/>
            </w:r>
            <w:r>
              <w:rPr>
                <w:noProof/>
                <w:webHidden/>
              </w:rPr>
              <w:fldChar w:fldCharType="begin"/>
            </w:r>
            <w:r>
              <w:rPr>
                <w:noProof/>
                <w:webHidden/>
              </w:rPr>
              <w:instrText xml:space="preserve"> PAGEREF _Toc420167536 \h </w:instrText>
            </w:r>
            <w:r>
              <w:rPr>
                <w:noProof/>
                <w:webHidden/>
              </w:rPr>
            </w:r>
            <w:r>
              <w:rPr>
                <w:noProof/>
                <w:webHidden/>
              </w:rPr>
              <w:fldChar w:fldCharType="separate"/>
            </w:r>
            <w:r w:rsidR="00782482">
              <w:rPr>
                <w:noProof/>
                <w:webHidden/>
              </w:rPr>
              <w:t>9</w:t>
            </w:r>
            <w:r>
              <w:rPr>
                <w:noProof/>
                <w:webHidden/>
              </w:rPr>
              <w:fldChar w:fldCharType="end"/>
            </w:r>
          </w:hyperlink>
        </w:p>
        <w:p w:rsidR="001844A7" w:rsidRDefault="001844A7">
          <w:pPr>
            <w:pStyle w:val="TOC2"/>
            <w:tabs>
              <w:tab w:val="left" w:pos="660"/>
              <w:tab w:val="right" w:leader="dot" w:pos="9350"/>
            </w:tabs>
            <w:rPr>
              <w:rFonts w:asciiTheme="minorHAnsi" w:eastAsiaTheme="minorEastAsia" w:hAnsiTheme="minorHAnsi" w:cstheme="minorBidi"/>
              <w:noProof/>
              <w:sz w:val="22"/>
              <w:szCs w:val="22"/>
            </w:rPr>
          </w:pPr>
          <w:hyperlink w:anchor="_Toc420167537" w:history="1">
            <w:r w:rsidRPr="0041102E">
              <w:rPr>
                <w:rStyle w:val="Hyperlink"/>
                <w:noProof/>
              </w:rPr>
              <w:t>a)</w:t>
            </w:r>
            <w:r>
              <w:rPr>
                <w:rFonts w:asciiTheme="minorHAnsi" w:eastAsiaTheme="minorEastAsia" w:hAnsiTheme="minorHAnsi" w:cstheme="minorBidi"/>
                <w:noProof/>
                <w:sz w:val="22"/>
                <w:szCs w:val="22"/>
              </w:rPr>
              <w:tab/>
            </w:r>
            <w:r w:rsidRPr="0041102E">
              <w:rPr>
                <w:rStyle w:val="Hyperlink"/>
                <w:noProof/>
              </w:rPr>
              <w:t>A Software-Defined Receiver for Amateur Radio Astronomers</w:t>
            </w:r>
            <w:r>
              <w:rPr>
                <w:noProof/>
                <w:webHidden/>
              </w:rPr>
              <w:tab/>
            </w:r>
            <w:r>
              <w:rPr>
                <w:noProof/>
                <w:webHidden/>
              </w:rPr>
              <w:fldChar w:fldCharType="begin"/>
            </w:r>
            <w:r>
              <w:rPr>
                <w:noProof/>
                <w:webHidden/>
              </w:rPr>
              <w:instrText xml:space="preserve"> PAGEREF _Toc420167537 \h </w:instrText>
            </w:r>
            <w:r>
              <w:rPr>
                <w:noProof/>
                <w:webHidden/>
              </w:rPr>
            </w:r>
            <w:r>
              <w:rPr>
                <w:noProof/>
                <w:webHidden/>
              </w:rPr>
              <w:fldChar w:fldCharType="separate"/>
            </w:r>
            <w:r w:rsidR="00782482">
              <w:rPr>
                <w:noProof/>
                <w:webHidden/>
              </w:rPr>
              <w:t>9</w:t>
            </w:r>
            <w:r>
              <w:rPr>
                <w:noProof/>
                <w:webHidden/>
              </w:rPr>
              <w:fldChar w:fldCharType="end"/>
            </w:r>
          </w:hyperlink>
        </w:p>
        <w:p w:rsidR="001844A7" w:rsidRDefault="001844A7">
          <w:pPr>
            <w:pStyle w:val="TOC2"/>
            <w:tabs>
              <w:tab w:val="left" w:pos="880"/>
              <w:tab w:val="right" w:leader="dot" w:pos="9350"/>
            </w:tabs>
            <w:rPr>
              <w:rFonts w:asciiTheme="minorHAnsi" w:eastAsiaTheme="minorEastAsia" w:hAnsiTheme="minorHAnsi" w:cstheme="minorBidi"/>
              <w:noProof/>
              <w:sz w:val="22"/>
              <w:szCs w:val="22"/>
            </w:rPr>
          </w:pPr>
          <w:hyperlink w:anchor="_Toc420167538" w:history="1">
            <w:r w:rsidRPr="0041102E">
              <w:rPr>
                <w:rStyle w:val="Hyperlink"/>
                <w:noProof/>
              </w:rPr>
              <w:t>b)</w:t>
            </w:r>
            <w:r>
              <w:rPr>
                <w:rFonts w:asciiTheme="minorHAnsi" w:eastAsiaTheme="minorEastAsia" w:hAnsiTheme="minorHAnsi" w:cstheme="minorBidi"/>
                <w:noProof/>
                <w:sz w:val="22"/>
                <w:szCs w:val="22"/>
              </w:rPr>
              <w:tab/>
            </w:r>
            <w:r w:rsidRPr="0041102E">
              <w:rPr>
                <w:rStyle w:val="Hyperlink"/>
                <w:noProof/>
              </w:rPr>
              <w:t>The RASDR Community:  Developer’s group and User’s group</w:t>
            </w:r>
            <w:r>
              <w:rPr>
                <w:noProof/>
                <w:webHidden/>
              </w:rPr>
              <w:tab/>
            </w:r>
            <w:r>
              <w:rPr>
                <w:noProof/>
                <w:webHidden/>
              </w:rPr>
              <w:fldChar w:fldCharType="begin"/>
            </w:r>
            <w:r>
              <w:rPr>
                <w:noProof/>
                <w:webHidden/>
              </w:rPr>
              <w:instrText xml:space="preserve"> PAGEREF _Toc420167538 \h </w:instrText>
            </w:r>
            <w:r>
              <w:rPr>
                <w:noProof/>
                <w:webHidden/>
              </w:rPr>
            </w:r>
            <w:r>
              <w:rPr>
                <w:noProof/>
                <w:webHidden/>
              </w:rPr>
              <w:fldChar w:fldCharType="separate"/>
            </w:r>
            <w:r w:rsidR="00782482">
              <w:rPr>
                <w:noProof/>
                <w:webHidden/>
              </w:rPr>
              <w:t>9</w:t>
            </w:r>
            <w:r>
              <w:rPr>
                <w:noProof/>
                <w:webHidden/>
              </w:rPr>
              <w:fldChar w:fldCharType="end"/>
            </w:r>
          </w:hyperlink>
        </w:p>
        <w:p w:rsidR="001844A7" w:rsidRDefault="001844A7">
          <w:pPr>
            <w:pStyle w:val="TOC2"/>
            <w:tabs>
              <w:tab w:val="left" w:pos="660"/>
              <w:tab w:val="right" w:leader="dot" w:pos="9350"/>
            </w:tabs>
            <w:rPr>
              <w:rFonts w:asciiTheme="minorHAnsi" w:eastAsiaTheme="minorEastAsia" w:hAnsiTheme="minorHAnsi" w:cstheme="minorBidi"/>
              <w:noProof/>
              <w:sz w:val="22"/>
              <w:szCs w:val="22"/>
            </w:rPr>
          </w:pPr>
          <w:hyperlink w:anchor="_Toc420167539" w:history="1">
            <w:r w:rsidRPr="0041102E">
              <w:rPr>
                <w:rStyle w:val="Hyperlink"/>
                <w:noProof/>
              </w:rPr>
              <w:t>c)</w:t>
            </w:r>
            <w:r>
              <w:rPr>
                <w:rFonts w:asciiTheme="minorHAnsi" w:eastAsiaTheme="minorEastAsia" w:hAnsiTheme="minorHAnsi" w:cstheme="minorBidi"/>
                <w:noProof/>
                <w:sz w:val="22"/>
                <w:szCs w:val="22"/>
              </w:rPr>
              <w:tab/>
            </w:r>
            <w:r w:rsidRPr="0041102E">
              <w:rPr>
                <w:rStyle w:val="Hyperlink"/>
                <w:noProof/>
              </w:rPr>
              <w:t>Power and Data Transfer Considerations</w:t>
            </w:r>
            <w:r>
              <w:rPr>
                <w:noProof/>
                <w:webHidden/>
              </w:rPr>
              <w:tab/>
            </w:r>
            <w:r>
              <w:rPr>
                <w:noProof/>
                <w:webHidden/>
              </w:rPr>
              <w:fldChar w:fldCharType="begin"/>
            </w:r>
            <w:r>
              <w:rPr>
                <w:noProof/>
                <w:webHidden/>
              </w:rPr>
              <w:instrText xml:space="preserve"> PAGEREF _Toc420167539 \h </w:instrText>
            </w:r>
            <w:r>
              <w:rPr>
                <w:noProof/>
                <w:webHidden/>
              </w:rPr>
            </w:r>
            <w:r>
              <w:rPr>
                <w:noProof/>
                <w:webHidden/>
              </w:rPr>
              <w:fldChar w:fldCharType="separate"/>
            </w:r>
            <w:r w:rsidR="00782482">
              <w:rPr>
                <w:noProof/>
                <w:webHidden/>
              </w:rPr>
              <w:t>10</w:t>
            </w:r>
            <w:r>
              <w:rPr>
                <w:noProof/>
                <w:webHidden/>
              </w:rPr>
              <w:fldChar w:fldCharType="end"/>
            </w:r>
          </w:hyperlink>
        </w:p>
        <w:p w:rsidR="001844A7" w:rsidRDefault="001844A7">
          <w:pPr>
            <w:pStyle w:val="TOC2"/>
            <w:tabs>
              <w:tab w:val="left" w:pos="880"/>
              <w:tab w:val="right" w:leader="dot" w:pos="9350"/>
            </w:tabs>
            <w:rPr>
              <w:rFonts w:asciiTheme="minorHAnsi" w:eastAsiaTheme="minorEastAsia" w:hAnsiTheme="minorHAnsi" w:cstheme="minorBidi"/>
              <w:noProof/>
              <w:sz w:val="22"/>
              <w:szCs w:val="22"/>
            </w:rPr>
          </w:pPr>
          <w:hyperlink w:anchor="_Toc420167540" w:history="1">
            <w:r w:rsidRPr="0041102E">
              <w:rPr>
                <w:rStyle w:val="Hyperlink"/>
                <w:noProof/>
              </w:rPr>
              <w:t>d)</w:t>
            </w:r>
            <w:r>
              <w:rPr>
                <w:rFonts w:asciiTheme="minorHAnsi" w:eastAsiaTheme="minorEastAsia" w:hAnsiTheme="minorHAnsi" w:cstheme="minorBidi"/>
                <w:noProof/>
                <w:sz w:val="22"/>
                <w:szCs w:val="22"/>
              </w:rPr>
              <w:tab/>
            </w:r>
            <w:r w:rsidRPr="0041102E">
              <w:rPr>
                <w:rStyle w:val="Hyperlink"/>
                <w:noProof/>
              </w:rPr>
              <w:t>Operation of RASDR in Various Radio Astronomy Bands</w:t>
            </w:r>
            <w:r>
              <w:rPr>
                <w:noProof/>
                <w:webHidden/>
              </w:rPr>
              <w:tab/>
            </w:r>
            <w:r>
              <w:rPr>
                <w:noProof/>
                <w:webHidden/>
              </w:rPr>
              <w:fldChar w:fldCharType="begin"/>
            </w:r>
            <w:r>
              <w:rPr>
                <w:noProof/>
                <w:webHidden/>
              </w:rPr>
              <w:instrText xml:space="preserve"> PAGEREF _Toc420167540 \h </w:instrText>
            </w:r>
            <w:r>
              <w:rPr>
                <w:noProof/>
                <w:webHidden/>
              </w:rPr>
            </w:r>
            <w:r>
              <w:rPr>
                <w:noProof/>
                <w:webHidden/>
              </w:rPr>
              <w:fldChar w:fldCharType="separate"/>
            </w:r>
            <w:r w:rsidR="00782482">
              <w:rPr>
                <w:noProof/>
                <w:webHidden/>
              </w:rPr>
              <w:t>11</w:t>
            </w:r>
            <w:r>
              <w:rPr>
                <w:noProof/>
                <w:webHidden/>
              </w:rPr>
              <w:fldChar w:fldCharType="end"/>
            </w:r>
          </w:hyperlink>
        </w:p>
        <w:p w:rsidR="001844A7" w:rsidRDefault="001844A7">
          <w:pPr>
            <w:pStyle w:val="TOC1"/>
            <w:tabs>
              <w:tab w:val="left" w:pos="480"/>
              <w:tab w:val="right" w:leader="dot" w:pos="9350"/>
            </w:tabs>
            <w:rPr>
              <w:rFonts w:asciiTheme="minorHAnsi" w:eastAsiaTheme="minorEastAsia" w:hAnsiTheme="minorHAnsi" w:cstheme="minorBidi"/>
              <w:noProof/>
              <w:sz w:val="22"/>
              <w:szCs w:val="22"/>
            </w:rPr>
          </w:pPr>
          <w:hyperlink w:anchor="_Toc420167541" w:history="1">
            <w:r w:rsidRPr="0041102E">
              <w:rPr>
                <w:rStyle w:val="Hyperlink"/>
                <w:noProof/>
              </w:rPr>
              <w:t>3)</w:t>
            </w:r>
            <w:r>
              <w:rPr>
                <w:rFonts w:asciiTheme="minorHAnsi" w:eastAsiaTheme="minorEastAsia" w:hAnsiTheme="minorHAnsi" w:cstheme="minorBidi"/>
                <w:noProof/>
                <w:sz w:val="22"/>
                <w:szCs w:val="22"/>
              </w:rPr>
              <w:tab/>
            </w:r>
            <w:r w:rsidRPr="0041102E">
              <w:rPr>
                <w:rStyle w:val="Hyperlink"/>
                <w:noProof/>
              </w:rPr>
              <w:t>The RASDR Software Defined Receiver</w:t>
            </w:r>
            <w:r>
              <w:rPr>
                <w:noProof/>
                <w:webHidden/>
              </w:rPr>
              <w:tab/>
            </w:r>
            <w:r>
              <w:rPr>
                <w:noProof/>
                <w:webHidden/>
              </w:rPr>
              <w:fldChar w:fldCharType="begin"/>
            </w:r>
            <w:r>
              <w:rPr>
                <w:noProof/>
                <w:webHidden/>
              </w:rPr>
              <w:instrText xml:space="preserve"> PAGEREF _Toc420167541 \h </w:instrText>
            </w:r>
            <w:r>
              <w:rPr>
                <w:noProof/>
                <w:webHidden/>
              </w:rPr>
            </w:r>
            <w:r>
              <w:rPr>
                <w:noProof/>
                <w:webHidden/>
              </w:rPr>
              <w:fldChar w:fldCharType="separate"/>
            </w:r>
            <w:r w:rsidR="00782482">
              <w:rPr>
                <w:noProof/>
                <w:webHidden/>
              </w:rPr>
              <w:t>13</w:t>
            </w:r>
            <w:r>
              <w:rPr>
                <w:noProof/>
                <w:webHidden/>
              </w:rPr>
              <w:fldChar w:fldCharType="end"/>
            </w:r>
          </w:hyperlink>
        </w:p>
        <w:p w:rsidR="001844A7" w:rsidRDefault="001844A7">
          <w:pPr>
            <w:pStyle w:val="TOC2"/>
            <w:tabs>
              <w:tab w:val="left" w:pos="660"/>
              <w:tab w:val="right" w:leader="dot" w:pos="9350"/>
            </w:tabs>
            <w:rPr>
              <w:rFonts w:asciiTheme="minorHAnsi" w:eastAsiaTheme="minorEastAsia" w:hAnsiTheme="minorHAnsi" w:cstheme="minorBidi"/>
              <w:noProof/>
              <w:sz w:val="22"/>
              <w:szCs w:val="22"/>
            </w:rPr>
          </w:pPr>
          <w:hyperlink w:anchor="_Toc420167542" w:history="1">
            <w:r w:rsidRPr="0041102E">
              <w:rPr>
                <w:rStyle w:val="Hyperlink"/>
                <w:noProof/>
              </w:rPr>
              <w:t>a)</w:t>
            </w:r>
            <w:r>
              <w:rPr>
                <w:rFonts w:asciiTheme="minorHAnsi" w:eastAsiaTheme="minorEastAsia" w:hAnsiTheme="minorHAnsi" w:cstheme="minorBidi"/>
                <w:noProof/>
                <w:sz w:val="22"/>
                <w:szCs w:val="22"/>
              </w:rPr>
              <w:tab/>
            </w:r>
            <w:r w:rsidRPr="0041102E">
              <w:rPr>
                <w:rStyle w:val="Hyperlink"/>
                <w:noProof/>
              </w:rPr>
              <w:t>Specifications</w:t>
            </w:r>
            <w:r>
              <w:rPr>
                <w:noProof/>
                <w:webHidden/>
              </w:rPr>
              <w:tab/>
            </w:r>
            <w:r>
              <w:rPr>
                <w:noProof/>
                <w:webHidden/>
              </w:rPr>
              <w:fldChar w:fldCharType="begin"/>
            </w:r>
            <w:r>
              <w:rPr>
                <w:noProof/>
                <w:webHidden/>
              </w:rPr>
              <w:instrText xml:space="preserve"> PAGEREF _Toc420167542 \h </w:instrText>
            </w:r>
            <w:r>
              <w:rPr>
                <w:noProof/>
                <w:webHidden/>
              </w:rPr>
            </w:r>
            <w:r>
              <w:rPr>
                <w:noProof/>
                <w:webHidden/>
              </w:rPr>
              <w:fldChar w:fldCharType="separate"/>
            </w:r>
            <w:r w:rsidR="00782482">
              <w:rPr>
                <w:noProof/>
                <w:webHidden/>
              </w:rPr>
              <w:t>14</w:t>
            </w:r>
            <w:r>
              <w:rPr>
                <w:noProof/>
                <w:webHidden/>
              </w:rPr>
              <w:fldChar w:fldCharType="end"/>
            </w:r>
          </w:hyperlink>
        </w:p>
        <w:p w:rsidR="001844A7" w:rsidRDefault="001844A7">
          <w:pPr>
            <w:pStyle w:val="TOC1"/>
            <w:tabs>
              <w:tab w:val="left" w:pos="480"/>
              <w:tab w:val="right" w:leader="dot" w:pos="9350"/>
            </w:tabs>
            <w:rPr>
              <w:rFonts w:asciiTheme="minorHAnsi" w:eastAsiaTheme="minorEastAsia" w:hAnsiTheme="minorHAnsi" w:cstheme="minorBidi"/>
              <w:noProof/>
              <w:sz w:val="22"/>
              <w:szCs w:val="22"/>
            </w:rPr>
          </w:pPr>
          <w:hyperlink w:anchor="_Toc420167543" w:history="1">
            <w:r w:rsidRPr="0041102E">
              <w:rPr>
                <w:rStyle w:val="Hyperlink"/>
                <w:noProof/>
              </w:rPr>
              <w:t>4)</w:t>
            </w:r>
            <w:r>
              <w:rPr>
                <w:rFonts w:asciiTheme="minorHAnsi" w:eastAsiaTheme="minorEastAsia" w:hAnsiTheme="minorHAnsi" w:cstheme="minorBidi"/>
                <w:noProof/>
                <w:sz w:val="22"/>
                <w:szCs w:val="22"/>
              </w:rPr>
              <w:tab/>
            </w:r>
            <w:r w:rsidRPr="0041102E">
              <w:rPr>
                <w:rStyle w:val="Hyperlink"/>
                <w:noProof/>
              </w:rPr>
              <w:t>Startup Guide for a RASDR Observatory</w:t>
            </w:r>
            <w:r>
              <w:rPr>
                <w:noProof/>
                <w:webHidden/>
              </w:rPr>
              <w:tab/>
            </w:r>
            <w:r>
              <w:rPr>
                <w:noProof/>
                <w:webHidden/>
              </w:rPr>
              <w:fldChar w:fldCharType="begin"/>
            </w:r>
            <w:r>
              <w:rPr>
                <w:noProof/>
                <w:webHidden/>
              </w:rPr>
              <w:instrText xml:space="preserve"> PAGEREF _Toc420167543 \h </w:instrText>
            </w:r>
            <w:r>
              <w:rPr>
                <w:noProof/>
                <w:webHidden/>
              </w:rPr>
            </w:r>
            <w:r>
              <w:rPr>
                <w:noProof/>
                <w:webHidden/>
              </w:rPr>
              <w:fldChar w:fldCharType="separate"/>
            </w:r>
            <w:r w:rsidR="00782482">
              <w:rPr>
                <w:noProof/>
                <w:webHidden/>
              </w:rPr>
              <w:t>15</w:t>
            </w:r>
            <w:r>
              <w:rPr>
                <w:noProof/>
                <w:webHidden/>
              </w:rPr>
              <w:fldChar w:fldCharType="end"/>
            </w:r>
          </w:hyperlink>
        </w:p>
        <w:p w:rsidR="001844A7" w:rsidRDefault="001844A7">
          <w:pPr>
            <w:pStyle w:val="TOC2"/>
            <w:tabs>
              <w:tab w:val="left" w:pos="660"/>
              <w:tab w:val="right" w:leader="dot" w:pos="9350"/>
            </w:tabs>
            <w:rPr>
              <w:rFonts w:asciiTheme="minorHAnsi" w:eastAsiaTheme="minorEastAsia" w:hAnsiTheme="minorHAnsi" w:cstheme="minorBidi"/>
              <w:noProof/>
              <w:sz w:val="22"/>
              <w:szCs w:val="22"/>
            </w:rPr>
          </w:pPr>
          <w:hyperlink w:anchor="_Toc420167544" w:history="1">
            <w:r w:rsidRPr="0041102E">
              <w:rPr>
                <w:rStyle w:val="Hyperlink"/>
                <w:noProof/>
              </w:rPr>
              <w:t>a)</w:t>
            </w:r>
            <w:r>
              <w:rPr>
                <w:rFonts w:asciiTheme="minorHAnsi" w:eastAsiaTheme="minorEastAsia" w:hAnsiTheme="minorHAnsi" w:cstheme="minorBidi"/>
                <w:noProof/>
                <w:sz w:val="22"/>
                <w:szCs w:val="22"/>
              </w:rPr>
              <w:tab/>
            </w:r>
            <w:r w:rsidRPr="0041102E">
              <w:rPr>
                <w:rStyle w:val="Hyperlink"/>
                <w:noProof/>
              </w:rPr>
              <w:t>Installation of Device Driver</w:t>
            </w:r>
            <w:r>
              <w:rPr>
                <w:noProof/>
                <w:webHidden/>
              </w:rPr>
              <w:tab/>
            </w:r>
            <w:r>
              <w:rPr>
                <w:noProof/>
                <w:webHidden/>
              </w:rPr>
              <w:fldChar w:fldCharType="begin"/>
            </w:r>
            <w:r>
              <w:rPr>
                <w:noProof/>
                <w:webHidden/>
              </w:rPr>
              <w:instrText xml:space="preserve"> PAGEREF _Toc420167544 \h </w:instrText>
            </w:r>
            <w:r>
              <w:rPr>
                <w:noProof/>
                <w:webHidden/>
              </w:rPr>
            </w:r>
            <w:r>
              <w:rPr>
                <w:noProof/>
                <w:webHidden/>
              </w:rPr>
              <w:fldChar w:fldCharType="separate"/>
            </w:r>
            <w:r w:rsidR="00782482">
              <w:rPr>
                <w:noProof/>
                <w:webHidden/>
              </w:rPr>
              <w:t>16</w:t>
            </w:r>
            <w:r>
              <w:rPr>
                <w:noProof/>
                <w:webHidden/>
              </w:rPr>
              <w:fldChar w:fldCharType="end"/>
            </w:r>
          </w:hyperlink>
        </w:p>
        <w:p w:rsidR="001844A7" w:rsidRDefault="001844A7">
          <w:pPr>
            <w:pStyle w:val="TOC1"/>
            <w:tabs>
              <w:tab w:val="left" w:pos="480"/>
              <w:tab w:val="right" w:leader="dot" w:pos="9350"/>
            </w:tabs>
            <w:rPr>
              <w:rFonts w:asciiTheme="minorHAnsi" w:eastAsiaTheme="minorEastAsia" w:hAnsiTheme="minorHAnsi" w:cstheme="minorBidi"/>
              <w:noProof/>
              <w:sz w:val="22"/>
              <w:szCs w:val="22"/>
            </w:rPr>
          </w:pPr>
          <w:hyperlink w:anchor="_Toc420167545" w:history="1">
            <w:r w:rsidRPr="0041102E">
              <w:rPr>
                <w:rStyle w:val="Hyperlink"/>
                <w:noProof/>
              </w:rPr>
              <w:t>5)</w:t>
            </w:r>
            <w:r>
              <w:rPr>
                <w:rFonts w:asciiTheme="minorHAnsi" w:eastAsiaTheme="minorEastAsia" w:hAnsiTheme="minorHAnsi" w:cstheme="minorBidi"/>
                <w:noProof/>
                <w:sz w:val="22"/>
                <w:szCs w:val="22"/>
              </w:rPr>
              <w:tab/>
            </w:r>
            <w:r w:rsidRPr="0041102E">
              <w:rPr>
                <w:rStyle w:val="Hyperlink"/>
                <w:noProof/>
              </w:rPr>
              <w:t>RASDR Hardware Basics</w:t>
            </w:r>
            <w:r>
              <w:rPr>
                <w:noProof/>
                <w:webHidden/>
              </w:rPr>
              <w:tab/>
            </w:r>
            <w:r>
              <w:rPr>
                <w:noProof/>
                <w:webHidden/>
              </w:rPr>
              <w:fldChar w:fldCharType="begin"/>
            </w:r>
            <w:r>
              <w:rPr>
                <w:noProof/>
                <w:webHidden/>
              </w:rPr>
              <w:instrText xml:space="preserve"> PAGEREF _Toc420167545 \h </w:instrText>
            </w:r>
            <w:r>
              <w:rPr>
                <w:noProof/>
                <w:webHidden/>
              </w:rPr>
            </w:r>
            <w:r>
              <w:rPr>
                <w:noProof/>
                <w:webHidden/>
              </w:rPr>
              <w:fldChar w:fldCharType="separate"/>
            </w:r>
            <w:r w:rsidR="00782482">
              <w:rPr>
                <w:noProof/>
                <w:webHidden/>
              </w:rPr>
              <w:t>20</w:t>
            </w:r>
            <w:r>
              <w:rPr>
                <w:noProof/>
                <w:webHidden/>
              </w:rPr>
              <w:fldChar w:fldCharType="end"/>
            </w:r>
          </w:hyperlink>
        </w:p>
        <w:p w:rsidR="001844A7" w:rsidRDefault="001844A7">
          <w:pPr>
            <w:pStyle w:val="TOC2"/>
            <w:tabs>
              <w:tab w:val="left" w:pos="660"/>
              <w:tab w:val="right" w:leader="dot" w:pos="9350"/>
            </w:tabs>
            <w:rPr>
              <w:rFonts w:asciiTheme="minorHAnsi" w:eastAsiaTheme="minorEastAsia" w:hAnsiTheme="minorHAnsi" w:cstheme="minorBidi"/>
              <w:noProof/>
              <w:sz w:val="22"/>
              <w:szCs w:val="22"/>
            </w:rPr>
          </w:pPr>
          <w:hyperlink w:anchor="_Toc420167546" w:history="1">
            <w:r w:rsidRPr="0041102E">
              <w:rPr>
                <w:rStyle w:val="Hyperlink"/>
                <w:noProof/>
              </w:rPr>
              <w:t>a)</w:t>
            </w:r>
            <w:r>
              <w:rPr>
                <w:rFonts w:asciiTheme="minorHAnsi" w:eastAsiaTheme="minorEastAsia" w:hAnsiTheme="minorHAnsi" w:cstheme="minorBidi"/>
                <w:noProof/>
                <w:sz w:val="22"/>
                <w:szCs w:val="22"/>
              </w:rPr>
              <w:tab/>
            </w:r>
            <w:r w:rsidRPr="0041102E">
              <w:rPr>
                <w:rStyle w:val="Hyperlink"/>
                <w:noProof/>
              </w:rPr>
              <w:t>MyriadRF hardware</w:t>
            </w:r>
            <w:r>
              <w:rPr>
                <w:noProof/>
                <w:webHidden/>
              </w:rPr>
              <w:tab/>
            </w:r>
            <w:r>
              <w:rPr>
                <w:noProof/>
                <w:webHidden/>
              </w:rPr>
              <w:fldChar w:fldCharType="begin"/>
            </w:r>
            <w:r>
              <w:rPr>
                <w:noProof/>
                <w:webHidden/>
              </w:rPr>
              <w:instrText xml:space="preserve"> PAGEREF _Toc420167546 \h </w:instrText>
            </w:r>
            <w:r>
              <w:rPr>
                <w:noProof/>
                <w:webHidden/>
              </w:rPr>
            </w:r>
            <w:r>
              <w:rPr>
                <w:noProof/>
                <w:webHidden/>
              </w:rPr>
              <w:fldChar w:fldCharType="separate"/>
            </w:r>
            <w:r w:rsidR="00782482">
              <w:rPr>
                <w:noProof/>
                <w:webHidden/>
              </w:rPr>
              <w:t>20</w:t>
            </w:r>
            <w:r>
              <w:rPr>
                <w:noProof/>
                <w:webHidden/>
              </w:rPr>
              <w:fldChar w:fldCharType="end"/>
            </w:r>
          </w:hyperlink>
        </w:p>
        <w:p w:rsidR="001844A7" w:rsidRDefault="001844A7">
          <w:pPr>
            <w:pStyle w:val="TOC3"/>
            <w:tabs>
              <w:tab w:val="right" w:leader="dot" w:pos="9350"/>
            </w:tabs>
            <w:rPr>
              <w:rFonts w:asciiTheme="minorHAnsi" w:eastAsiaTheme="minorEastAsia" w:hAnsiTheme="minorHAnsi" w:cstheme="minorBidi"/>
              <w:noProof/>
              <w:sz w:val="22"/>
              <w:szCs w:val="22"/>
            </w:rPr>
          </w:pPr>
          <w:hyperlink w:anchor="_Toc420167547" w:history="1">
            <w:r w:rsidRPr="0041102E">
              <w:rPr>
                <w:rStyle w:val="Hyperlink"/>
                <w:noProof/>
              </w:rPr>
              <w:t>Layout</w:t>
            </w:r>
            <w:r>
              <w:rPr>
                <w:noProof/>
                <w:webHidden/>
              </w:rPr>
              <w:tab/>
            </w:r>
            <w:r>
              <w:rPr>
                <w:noProof/>
                <w:webHidden/>
              </w:rPr>
              <w:fldChar w:fldCharType="begin"/>
            </w:r>
            <w:r>
              <w:rPr>
                <w:noProof/>
                <w:webHidden/>
              </w:rPr>
              <w:instrText xml:space="preserve"> PAGEREF _Toc420167547 \h </w:instrText>
            </w:r>
            <w:r>
              <w:rPr>
                <w:noProof/>
                <w:webHidden/>
              </w:rPr>
            </w:r>
            <w:r>
              <w:rPr>
                <w:noProof/>
                <w:webHidden/>
              </w:rPr>
              <w:fldChar w:fldCharType="separate"/>
            </w:r>
            <w:r w:rsidR="00782482">
              <w:rPr>
                <w:noProof/>
                <w:webHidden/>
              </w:rPr>
              <w:t>20</w:t>
            </w:r>
            <w:r>
              <w:rPr>
                <w:noProof/>
                <w:webHidden/>
              </w:rPr>
              <w:fldChar w:fldCharType="end"/>
            </w:r>
          </w:hyperlink>
        </w:p>
        <w:p w:rsidR="001844A7" w:rsidRDefault="001844A7">
          <w:pPr>
            <w:pStyle w:val="TOC3"/>
            <w:tabs>
              <w:tab w:val="right" w:leader="dot" w:pos="9350"/>
            </w:tabs>
            <w:rPr>
              <w:rFonts w:asciiTheme="minorHAnsi" w:eastAsiaTheme="minorEastAsia" w:hAnsiTheme="minorHAnsi" w:cstheme="minorBidi"/>
              <w:noProof/>
              <w:sz w:val="22"/>
              <w:szCs w:val="22"/>
            </w:rPr>
          </w:pPr>
          <w:hyperlink w:anchor="_Toc420167548" w:history="1">
            <w:r w:rsidRPr="0041102E">
              <w:rPr>
                <w:rStyle w:val="Hyperlink"/>
                <w:noProof/>
              </w:rPr>
              <w:t>Input/output</w:t>
            </w:r>
            <w:r>
              <w:rPr>
                <w:noProof/>
                <w:webHidden/>
              </w:rPr>
              <w:tab/>
            </w:r>
            <w:r>
              <w:rPr>
                <w:noProof/>
                <w:webHidden/>
              </w:rPr>
              <w:fldChar w:fldCharType="begin"/>
            </w:r>
            <w:r>
              <w:rPr>
                <w:noProof/>
                <w:webHidden/>
              </w:rPr>
              <w:instrText xml:space="preserve"> PAGEREF _Toc420167548 \h </w:instrText>
            </w:r>
            <w:r>
              <w:rPr>
                <w:noProof/>
                <w:webHidden/>
              </w:rPr>
            </w:r>
            <w:r>
              <w:rPr>
                <w:noProof/>
                <w:webHidden/>
              </w:rPr>
              <w:fldChar w:fldCharType="separate"/>
            </w:r>
            <w:r w:rsidR="00782482">
              <w:rPr>
                <w:noProof/>
                <w:webHidden/>
              </w:rPr>
              <w:t>21</w:t>
            </w:r>
            <w:r>
              <w:rPr>
                <w:noProof/>
                <w:webHidden/>
              </w:rPr>
              <w:fldChar w:fldCharType="end"/>
            </w:r>
          </w:hyperlink>
        </w:p>
        <w:p w:rsidR="001844A7" w:rsidRDefault="001844A7">
          <w:pPr>
            <w:pStyle w:val="TOC3"/>
            <w:tabs>
              <w:tab w:val="right" w:leader="dot" w:pos="9350"/>
            </w:tabs>
            <w:rPr>
              <w:rFonts w:asciiTheme="minorHAnsi" w:eastAsiaTheme="minorEastAsia" w:hAnsiTheme="minorHAnsi" w:cstheme="minorBidi"/>
              <w:noProof/>
              <w:sz w:val="22"/>
              <w:szCs w:val="22"/>
            </w:rPr>
          </w:pPr>
          <w:hyperlink w:anchor="_Toc420167549" w:history="1">
            <w:r w:rsidRPr="0041102E">
              <w:rPr>
                <w:rStyle w:val="Hyperlink"/>
                <w:noProof/>
              </w:rPr>
              <w:t>Configuration [Advanced users]</w:t>
            </w:r>
            <w:r>
              <w:rPr>
                <w:noProof/>
                <w:webHidden/>
              </w:rPr>
              <w:tab/>
            </w:r>
            <w:r>
              <w:rPr>
                <w:noProof/>
                <w:webHidden/>
              </w:rPr>
              <w:fldChar w:fldCharType="begin"/>
            </w:r>
            <w:r>
              <w:rPr>
                <w:noProof/>
                <w:webHidden/>
              </w:rPr>
              <w:instrText xml:space="preserve"> PAGEREF _Toc420167549 \h </w:instrText>
            </w:r>
            <w:r>
              <w:rPr>
                <w:noProof/>
                <w:webHidden/>
              </w:rPr>
            </w:r>
            <w:r>
              <w:rPr>
                <w:noProof/>
                <w:webHidden/>
              </w:rPr>
              <w:fldChar w:fldCharType="separate"/>
            </w:r>
            <w:r w:rsidR="00782482">
              <w:rPr>
                <w:noProof/>
                <w:webHidden/>
              </w:rPr>
              <w:t>22</w:t>
            </w:r>
            <w:r>
              <w:rPr>
                <w:noProof/>
                <w:webHidden/>
              </w:rPr>
              <w:fldChar w:fldCharType="end"/>
            </w:r>
          </w:hyperlink>
        </w:p>
        <w:p w:rsidR="001844A7" w:rsidRDefault="001844A7">
          <w:pPr>
            <w:pStyle w:val="TOC2"/>
            <w:tabs>
              <w:tab w:val="left" w:pos="880"/>
              <w:tab w:val="right" w:leader="dot" w:pos="9350"/>
            </w:tabs>
            <w:rPr>
              <w:rFonts w:asciiTheme="minorHAnsi" w:eastAsiaTheme="minorEastAsia" w:hAnsiTheme="minorHAnsi" w:cstheme="minorBidi"/>
              <w:noProof/>
              <w:sz w:val="22"/>
              <w:szCs w:val="22"/>
            </w:rPr>
          </w:pPr>
          <w:hyperlink w:anchor="_Toc420167550" w:history="1">
            <w:r w:rsidRPr="0041102E">
              <w:rPr>
                <w:rStyle w:val="Hyperlink"/>
                <w:noProof/>
              </w:rPr>
              <w:t>b)</w:t>
            </w:r>
            <w:r>
              <w:rPr>
                <w:rFonts w:asciiTheme="minorHAnsi" w:eastAsiaTheme="minorEastAsia" w:hAnsiTheme="minorHAnsi" w:cstheme="minorBidi"/>
                <w:noProof/>
                <w:sz w:val="22"/>
                <w:szCs w:val="22"/>
              </w:rPr>
              <w:tab/>
            </w:r>
            <w:r w:rsidRPr="0041102E">
              <w:rPr>
                <w:rStyle w:val="Hyperlink"/>
                <w:noProof/>
              </w:rPr>
              <w:t>DigiRED hardware</w:t>
            </w:r>
            <w:r>
              <w:rPr>
                <w:noProof/>
                <w:webHidden/>
              </w:rPr>
              <w:tab/>
            </w:r>
            <w:r>
              <w:rPr>
                <w:noProof/>
                <w:webHidden/>
              </w:rPr>
              <w:fldChar w:fldCharType="begin"/>
            </w:r>
            <w:r>
              <w:rPr>
                <w:noProof/>
                <w:webHidden/>
              </w:rPr>
              <w:instrText xml:space="preserve"> PAGEREF _Toc420167550 \h </w:instrText>
            </w:r>
            <w:r>
              <w:rPr>
                <w:noProof/>
                <w:webHidden/>
              </w:rPr>
            </w:r>
            <w:r>
              <w:rPr>
                <w:noProof/>
                <w:webHidden/>
              </w:rPr>
              <w:fldChar w:fldCharType="separate"/>
            </w:r>
            <w:r w:rsidR="00782482">
              <w:rPr>
                <w:noProof/>
                <w:webHidden/>
              </w:rPr>
              <w:t>23</w:t>
            </w:r>
            <w:r>
              <w:rPr>
                <w:noProof/>
                <w:webHidden/>
              </w:rPr>
              <w:fldChar w:fldCharType="end"/>
            </w:r>
          </w:hyperlink>
        </w:p>
        <w:p w:rsidR="001844A7" w:rsidRDefault="001844A7">
          <w:pPr>
            <w:pStyle w:val="TOC3"/>
            <w:tabs>
              <w:tab w:val="right" w:leader="dot" w:pos="9350"/>
            </w:tabs>
            <w:rPr>
              <w:rFonts w:asciiTheme="minorHAnsi" w:eastAsiaTheme="minorEastAsia" w:hAnsiTheme="minorHAnsi" w:cstheme="minorBidi"/>
              <w:noProof/>
              <w:sz w:val="22"/>
              <w:szCs w:val="22"/>
            </w:rPr>
          </w:pPr>
          <w:hyperlink w:anchor="_Toc420167551" w:history="1">
            <w:r w:rsidRPr="0041102E">
              <w:rPr>
                <w:rStyle w:val="Hyperlink"/>
                <w:noProof/>
              </w:rPr>
              <w:t>Input/output</w:t>
            </w:r>
            <w:r>
              <w:rPr>
                <w:noProof/>
                <w:webHidden/>
              </w:rPr>
              <w:tab/>
            </w:r>
            <w:r>
              <w:rPr>
                <w:noProof/>
                <w:webHidden/>
              </w:rPr>
              <w:fldChar w:fldCharType="begin"/>
            </w:r>
            <w:r>
              <w:rPr>
                <w:noProof/>
                <w:webHidden/>
              </w:rPr>
              <w:instrText xml:space="preserve"> PAGEREF _Toc420167551 \h </w:instrText>
            </w:r>
            <w:r>
              <w:rPr>
                <w:noProof/>
                <w:webHidden/>
              </w:rPr>
            </w:r>
            <w:r>
              <w:rPr>
                <w:noProof/>
                <w:webHidden/>
              </w:rPr>
              <w:fldChar w:fldCharType="separate"/>
            </w:r>
            <w:r w:rsidR="00782482">
              <w:rPr>
                <w:noProof/>
                <w:webHidden/>
              </w:rPr>
              <w:t>23</w:t>
            </w:r>
            <w:r>
              <w:rPr>
                <w:noProof/>
                <w:webHidden/>
              </w:rPr>
              <w:fldChar w:fldCharType="end"/>
            </w:r>
          </w:hyperlink>
        </w:p>
        <w:p w:rsidR="001844A7" w:rsidRDefault="001844A7">
          <w:pPr>
            <w:pStyle w:val="TOC3"/>
            <w:tabs>
              <w:tab w:val="right" w:leader="dot" w:pos="9350"/>
            </w:tabs>
            <w:rPr>
              <w:rFonts w:asciiTheme="minorHAnsi" w:eastAsiaTheme="minorEastAsia" w:hAnsiTheme="minorHAnsi" w:cstheme="minorBidi"/>
              <w:noProof/>
              <w:sz w:val="22"/>
              <w:szCs w:val="22"/>
            </w:rPr>
          </w:pPr>
          <w:hyperlink w:anchor="_Toc420167552" w:history="1">
            <w:r w:rsidRPr="0041102E">
              <w:rPr>
                <w:rStyle w:val="Hyperlink"/>
                <w:noProof/>
              </w:rPr>
              <w:t>USB Control</w:t>
            </w:r>
            <w:r>
              <w:rPr>
                <w:noProof/>
                <w:webHidden/>
              </w:rPr>
              <w:tab/>
            </w:r>
            <w:r>
              <w:rPr>
                <w:noProof/>
                <w:webHidden/>
              </w:rPr>
              <w:fldChar w:fldCharType="begin"/>
            </w:r>
            <w:r>
              <w:rPr>
                <w:noProof/>
                <w:webHidden/>
              </w:rPr>
              <w:instrText xml:space="preserve"> PAGEREF _Toc420167552 \h </w:instrText>
            </w:r>
            <w:r>
              <w:rPr>
                <w:noProof/>
                <w:webHidden/>
              </w:rPr>
            </w:r>
            <w:r>
              <w:rPr>
                <w:noProof/>
                <w:webHidden/>
              </w:rPr>
              <w:fldChar w:fldCharType="separate"/>
            </w:r>
            <w:r w:rsidR="00782482">
              <w:rPr>
                <w:noProof/>
                <w:webHidden/>
              </w:rPr>
              <w:t>24</w:t>
            </w:r>
            <w:r>
              <w:rPr>
                <w:noProof/>
                <w:webHidden/>
              </w:rPr>
              <w:fldChar w:fldCharType="end"/>
            </w:r>
          </w:hyperlink>
        </w:p>
        <w:p w:rsidR="001844A7" w:rsidRDefault="001844A7">
          <w:pPr>
            <w:pStyle w:val="TOC3"/>
            <w:tabs>
              <w:tab w:val="right" w:leader="dot" w:pos="9350"/>
            </w:tabs>
            <w:rPr>
              <w:rFonts w:asciiTheme="minorHAnsi" w:eastAsiaTheme="minorEastAsia" w:hAnsiTheme="minorHAnsi" w:cstheme="minorBidi"/>
              <w:noProof/>
              <w:sz w:val="22"/>
              <w:szCs w:val="22"/>
            </w:rPr>
          </w:pPr>
          <w:hyperlink w:anchor="_Toc420167553" w:history="1">
            <w:r w:rsidRPr="0041102E">
              <w:rPr>
                <w:rStyle w:val="Hyperlink"/>
                <w:noProof/>
              </w:rPr>
              <w:t>LED indicators</w:t>
            </w:r>
            <w:r>
              <w:rPr>
                <w:noProof/>
                <w:webHidden/>
              </w:rPr>
              <w:tab/>
            </w:r>
            <w:r>
              <w:rPr>
                <w:noProof/>
                <w:webHidden/>
              </w:rPr>
              <w:fldChar w:fldCharType="begin"/>
            </w:r>
            <w:r>
              <w:rPr>
                <w:noProof/>
                <w:webHidden/>
              </w:rPr>
              <w:instrText xml:space="preserve"> PAGEREF _Toc420167553 \h </w:instrText>
            </w:r>
            <w:r>
              <w:rPr>
                <w:noProof/>
                <w:webHidden/>
              </w:rPr>
            </w:r>
            <w:r>
              <w:rPr>
                <w:noProof/>
                <w:webHidden/>
              </w:rPr>
              <w:fldChar w:fldCharType="separate"/>
            </w:r>
            <w:r w:rsidR="00782482">
              <w:rPr>
                <w:noProof/>
                <w:webHidden/>
              </w:rPr>
              <w:t>24</w:t>
            </w:r>
            <w:r>
              <w:rPr>
                <w:noProof/>
                <w:webHidden/>
              </w:rPr>
              <w:fldChar w:fldCharType="end"/>
            </w:r>
          </w:hyperlink>
        </w:p>
        <w:p w:rsidR="001844A7" w:rsidRDefault="001844A7">
          <w:pPr>
            <w:pStyle w:val="TOC3"/>
            <w:tabs>
              <w:tab w:val="right" w:leader="dot" w:pos="9350"/>
            </w:tabs>
            <w:rPr>
              <w:rFonts w:asciiTheme="minorHAnsi" w:eastAsiaTheme="minorEastAsia" w:hAnsiTheme="minorHAnsi" w:cstheme="minorBidi"/>
              <w:noProof/>
              <w:sz w:val="22"/>
              <w:szCs w:val="22"/>
            </w:rPr>
          </w:pPr>
          <w:hyperlink w:anchor="_Toc420167554" w:history="1">
            <w:r w:rsidRPr="0041102E">
              <w:rPr>
                <w:rStyle w:val="Hyperlink"/>
                <w:noProof/>
              </w:rPr>
              <w:t>Configuration</w:t>
            </w:r>
            <w:r>
              <w:rPr>
                <w:noProof/>
                <w:webHidden/>
              </w:rPr>
              <w:tab/>
            </w:r>
            <w:r>
              <w:rPr>
                <w:noProof/>
                <w:webHidden/>
              </w:rPr>
              <w:fldChar w:fldCharType="begin"/>
            </w:r>
            <w:r>
              <w:rPr>
                <w:noProof/>
                <w:webHidden/>
              </w:rPr>
              <w:instrText xml:space="preserve"> PAGEREF _Toc420167554 \h </w:instrText>
            </w:r>
            <w:r>
              <w:rPr>
                <w:noProof/>
                <w:webHidden/>
              </w:rPr>
            </w:r>
            <w:r>
              <w:rPr>
                <w:noProof/>
                <w:webHidden/>
              </w:rPr>
              <w:fldChar w:fldCharType="separate"/>
            </w:r>
            <w:r w:rsidR="00782482">
              <w:rPr>
                <w:noProof/>
                <w:webHidden/>
              </w:rPr>
              <w:t>26</w:t>
            </w:r>
            <w:r>
              <w:rPr>
                <w:noProof/>
                <w:webHidden/>
              </w:rPr>
              <w:fldChar w:fldCharType="end"/>
            </w:r>
          </w:hyperlink>
        </w:p>
        <w:p w:rsidR="001844A7" w:rsidRDefault="001844A7">
          <w:pPr>
            <w:pStyle w:val="TOC3"/>
            <w:tabs>
              <w:tab w:val="right" w:leader="dot" w:pos="9350"/>
            </w:tabs>
            <w:rPr>
              <w:rFonts w:asciiTheme="minorHAnsi" w:eastAsiaTheme="minorEastAsia" w:hAnsiTheme="minorHAnsi" w:cstheme="minorBidi"/>
              <w:noProof/>
              <w:sz w:val="22"/>
              <w:szCs w:val="22"/>
            </w:rPr>
          </w:pPr>
          <w:hyperlink w:anchor="_Toc420167555" w:history="1">
            <w:r w:rsidRPr="0041102E">
              <w:rPr>
                <w:rStyle w:val="Hyperlink"/>
                <w:noProof/>
              </w:rPr>
              <w:t>Loading new firmware</w:t>
            </w:r>
            <w:r>
              <w:rPr>
                <w:noProof/>
                <w:webHidden/>
              </w:rPr>
              <w:tab/>
            </w:r>
            <w:r>
              <w:rPr>
                <w:noProof/>
                <w:webHidden/>
              </w:rPr>
              <w:fldChar w:fldCharType="begin"/>
            </w:r>
            <w:r>
              <w:rPr>
                <w:noProof/>
                <w:webHidden/>
              </w:rPr>
              <w:instrText xml:space="preserve"> PAGEREF _Toc420167555 \h </w:instrText>
            </w:r>
            <w:r>
              <w:rPr>
                <w:noProof/>
                <w:webHidden/>
              </w:rPr>
            </w:r>
            <w:r>
              <w:rPr>
                <w:noProof/>
                <w:webHidden/>
              </w:rPr>
              <w:fldChar w:fldCharType="separate"/>
            </w:r>
            <w:r w:rsidR="00782482">
              <w:rPr>
                <w:noProof/>
                <w:webHidden/>
              </w:rPr>
              <w:t>26</w:t>
            </w:r>
            <w:r>
              <w:rPr>
                <w:noProof/>
                <w:webHidden/>
              </w:rPr>
              <w:fldChar w:fldCharType="end"/>
            </w:r>
          </w:hyperlink>
        </w:p>
        <w:p w:rsidR="001844A7" w:rsidRDefault="001844A7">
          <w:pPr>
            <w:pStyle w:val="TOC1"/>
            <w:tabs>
              <w:tab w:val="left" w:pos="480"/>
              <w:tab w:val="right" w:leader="dot" w:pos="9350"/>
            </w:tabs>
            <w:rPr>
              <w:rFonts w:asciiTheme="minorHAnsi" w:eastAsiaTheme="minorEastAsia" w:hAnsiTheme="minorHAnsi" w:cstheme="minorBidi"/>
              <w:noProof/>
              <w:sz w:val="22"/>
              <w:szCs w:val="22"/>
            </w:rPr>
          </w:pPr>
          <w:hyperlink w:anchor="_Toc420167556" w:history="1">
            <w:r w:rsidRPr="0041102E">
              <w:rPr>
                <w:rStyle w:val="Hyperlink"/>
                <w:noProof/>
              </w:rPr>
              <w:t>6)</w:t>
            </w:r>
            <w:r>
              <w:rPr>
                <w:rFonts w:asciiTheme="minorHAnsi" w:eastAsiaTheme="minorEastAsia" w:hAnsiTheme="minorHAnsi" w:cstheme="minorBidi"/>
                <w:noProof/>
                <w:sz w:val="22"/>
                <w:szCs w:val="22"/>
              </w:rPr>
              <w:tab/>
            </w:r>
            <w:r w:rsidRPr="0041102E">
              <w:rPr>
                <w:rStyle w:val="Hyperlink"/>
                <w:noProof/>
              </w:rPr>
              <w:t>RASDRViewer and RASDR Software Basics</w:t>
            </w:r>
            <w:r>
              <w:rPr>
                <w:noProof/>
                <w:webHidden/>
              </w:rPr>
              <w:tab/>
            </w:r>
            <w:r>
              <w:rPr>
                <w:noProof/>
                <w:webHidden/>
              </w:rPr>
              <w:fldChar w:fldCharType="begin"/>
            </w:r>
            <w:r>
              <w:rPr>
                <w:noProof/>
                <w:webHidden/>
              </w:rPr>
              <w:instrText xml:space="preserve"> PAGEREF _Toc420167556 \h </w:instrText>
            </w:r>
            <w:r>
              <w:rPr>
                <w:noProof/>
                <w:webHidden/>
              </w:rPr>
            </w:r>
            <w:r>
              <w:rPr>
                <w:noProof/>
                <w:webHidden/>
              </w:rPr>
              <w:fldChar w:fldCharType="separate"/>
            </w:r>
            <w:r w:rsidR="00782482">
              <w:rPr>
                <w:noProof/>
                <w:webHidden/>
              </w:rPr>
              <w:t>27</w:t>
            </w:r>
            <w:r>
              <w:rPr>
                <w:noProof/>
                <w:webHidden/>
              </w:rPr>
              <w:fldChar w:fldCharType="end"/>
            </w:r>
          </w:hyperlink>
        </w:p>
        <w:p w:rsidR="001844A7" w:rsidRDefault="001844A7">
          <w:pPr>
            <w:pStyle w:val="TOC2"/>
            <w:tabs>
              <w:tab w:val="left" w:pos="660"/>
              <w:tab w:val="right" w:leader="dot" w:pos="9350"/>
            </w:tabs>
            <w:rPr>
              <w:rFonts w:asciiTheme="minorHAnsi" w:eastAsiaTheme="minorEastAsia" w:hAnsiTheme="minorHAnsi" w:cstheme="minorBidi"/>
              <w:noProof/>
              <w:sz w:val="22"/>
              <w:szCs w:val="22"/>
            </w:rPr>
          </w:pPr>
          <w:hyperlink w:anchor="_Toc420167557" w:history="1">
            <w:r w:rsidRPr="0041102E">
              <w:rPr>
                <w:rStyle w:val="Hyperlink"/>
                <w:noProof/>
              </w:rPr>
              <w:t>a)</w:t>
            </w:r>
            <w:r>
              <w:rPr>
                <w:rFonts w:asciiTheme="minorHAnsi" w:eastAsiaTheme="minorEastAsia" w:hAnsiTheme="minorHAnsi" w:cstheme="minorBidi"/>
                <w:noProof/>
                <w:sz w:val="22"/>
                <w:szCs w:val="22"/>
              </w:rPr>
              <w:tab/>
            </w:r>
            <w:r w:rsidRPr="0041102E">
              <w:rPr>
                <w:rStyle w:val="Hyperlink"/>
                <w:noProof/>
              </w:rPr>
              <w:t>Introduction</w:t>
            </w:r>
            <w:r>
              <w:rPr>
                <w:noProof/>
                <w:webHidden/>
              </w:rPr>
              <w:tab/>
            </w:r>
            <w:r>
              <w:rPr>
                <w:noProof/>
                <w:webHidden/>
              </w:rPr>
              <w:fldChar w:fldCharType="begin"/>
            </w:r>
            <w:r>
              <w:rPr>
                <w:noProof/>
                <w:webHidden/>
              </w:rPr>
              <w:instrText xml:space="preserve"> PAGEREF _Toc420167557 \h </w:instrText>
            </w:r>
            <w:r>
              <w:rPr>
                <w:noProof/>
                <w:webHidden/>
              </w:rPr>
            </w:r>
            <w:r>
              <w:rPr>
                <w:noProof/>
                <w:webHidden/>
              </w:rPr>
              <w:fldChar w:fldCharType="separate"/>
            </w:r>
            <w:r w:rsidR="00782482">
              <w:rPr>
                <w:noProof/>
                <w:webHidden/>
              </w:rPr>
              <w:t>27</w:t>
            </w:r>
            <w:r>
              <w:rPr>
                <w:noProof/>
                <w:webHidden/>
              </w:rPr>
              <w:fldChar w:fldCharType="end"/>
            </w:r>
          </w:hyperlink>
        </w:p>
        <w:p w:rsidR="001844A7" w:rsidRDefault="001844A7">
          <w:pPr>
            <w:pStyle w:val="TOC2"/>
            <w:tabs>
              <w:tab w:val="left" w:pos="880"/>
              <w:tab w:val="right" w:leader="dot" w:pos="9350"/>
            </w:tabs>
            <w:rPr>
              <w:rFonts w:asciiTheme="minorHAnsi" w:eastAsiaTheme="minorEastAsia" w:hAnsiTheme="minorHAnsi" w:cstheme="minorBidi"/>
              <w:noProof/>
              <w:sz w:val="22"/>
              <w:szCs w:val="22"/>
            </w:rPr>
          </w:pPr>
          <w:hyperlink w:anchor="_Toc420167558" w:history="1">
            <w:r w:rsidRPr="0041102E">
              <w:rPr>
                <w:rStyle w:val="Hyperlink"/>
                <w:noProof/>
              </w:rPr>
              <w:t>b)</w:t>
            </w:r>
            <w:r>
              <w:rPr>
                <w:rFonts w:asciiTheme="minorHAnsi" w:eastAsiaTheme="minorEastAsia" w:hAnsiTheme="minorHAnsi" w:cstheme="minorBidi"/>
                <w:noProof/>
                <w:sz w:val="22"/>
                <w:szCs w:val="22"/>
              </w:rPr>
              <w:tab/>
            </w:r>
            <w:r w:rsidRPr="0041102E">
              <w:rPr>
                <w:rStyle w:val="Hyperlink"/>
                <w:noProof/>
              </w:rPr>
              <w:t>Installing RASDRviewer</w:t>
            </w:r>
            <w:r>
              <w:rPr>
                <w:noProof/>
                <w:webHidden/>
              </w:rPr>
              <w:tab/>
            </w:r>
            <w:r>
              <w:rPr>
                <w:noProof/>
                <w:webHidden/>
              </w:rPr>
              <w:fldChar w:fldCharType="begin"/>
            </w:r>
            <w:r>
              <w:rPr>
                <w:noProof/>
                <w:webHidden/>
              </w:rPr>
              <w:instrText xml:space="preserve"> PAGEREF _Toc420167558 \h </w:instrText>
            </w:r>
            <w:r>
              <w:rPr>
                <w:noProof/>
                <w:webHidden/>
              </w:rPr>
            </w:r>
            <w:r>
              <w:rPr>
                <w:noProof/>
                <w:webHidden/>
              </w:rPr>
              <w:fldChar w:fldCharType="separate"/>
            </w:r>
            <w:r w:rsidR="00782482">
              <w:rPr>
                <w:noProof/>
                <w:webHidden/>
              </w:rPr>
              <w:t>28</w:t>
            </w:r>
            <w:r>
              <w:rPr>
                <w:noProof/>
                <w:webHidden/>
              </w:rPr>
              <w:fldChar w:fldCharType="end"/>
            </w:r>
          </w:hyperlink>
        </w:p>
        <w:p w:rsidR="001844A7" w:rsidRDefault="001844A7">
          <w:pPr>
            <w:pStyle w:val="TOC2"/>
            <w:tabs>
              <w:tab w:val="left" w:pos="660"/>
              <w:tab w:val="right" w:leader="dot" w:pos="9350"/>
            </w:tabs>
            <w:rPr>
              <w:rFonts w:asciiTheme="minorHAnsi" w:eastAsiaTheme="minorEastAsia" w:hAnsiTheme="minorHAnsi" w:cstheme="minorBidi"/>
              <w:noProof/>
              <w:sz w:val="22"/>
              <w:szCs w:val="22"/>
            </w:rPr>
          </w:pPr>
          <w:hyperlink w:anchor="_Toc420167559" w:history="1">
            <w:r w:rsidRPr="0041102E">
              <w:rPr>
                <w:rStyle w:val="Hyperlink"/>
                <w:noProof/>
              </w:rPr>
              <w:t>c)</w:t>
            </w:r>
            <w:r>
              <w:rPr>
                <w:rFonts w:asciiTheme="minorHAnsi" w:eastAsiaTheme="minorEastAsia" w:hAnsiTheme="minorHAnsi" w:cstheme="minorBidi"/>
                <w:noProof/>
                <w:sz w:val="22"/>
                <w:szCs w:val="22"/>
              </w:rPr>
              <w:tab/>
            </w:r>
            <w:r w:rsidRPr="0041102E">
              <w:rPr>
                <w:rStyle w:val="Hyperlink"/>
                <w:noProof/>
              </w:rPr>
              <w:t>Architecture</w:t>
            </w:r>
            <w:r>
              <w:rPr>
                <w:noProof/>
                <w:webHidden/>
              </w:rPr>
              <w:tab/>
            </w:r>
            <w:r>
              <w:rPr>
                <w:noProof/>
                <w:webHidden/>
              </w:rPr>
              <w:fldChar w:fldCharType="begin"/>
            </w:r>
            <w:r>
              <w:rPr>
                <w:noProof/>
                <w:webHidden/>
              </w:rPr>
              <w:instrText xml:space="preserve"> PAGEREF _Toc420167559 \h </w:instrText>
            </w:r>
            <w:r>
              <w:rPr>
                <w:noProof/>
                <w:webHidden/>
              </w:rPr>
            </w:r>
            <w:r>
              <w:rPr>
                <w:noProof/>
                <w:webHidden/>
              </w:rPr>
              <w:fldChar w:fldCharType="separate"/>
            </w:r>
            <w:r w:rsidR="00782482">
              <w:rPr>
                <w:noProof/>
                <w:webHidden/>
              </w:rPr>
              <w:t>28</w:t>
            </w:r>
            <w:r>
              <w:rPr>
                <w:noProof/>
                <w:webHidden/>
              </w:rPr>
              <w:fldChar w:fldCharType="end"/>
            </w:r>
          </w:hyperlink>
        </w:p>
        <w:p w:rsidR="001844A7" w:rsidRDefault="001844A7">
          <w:pPr>
            <w:pStyle w:val="TOC2"/>
            <w:tabs>
              <w:tab w:val="left" w:pos="880"/>
              <w:tab w:val="right" w:leader="dot" w:pos="9350"/>
            </w:tabs>
            <w:rPr>
              <w:rFonts w:asciiTheme="minorHAnsi" w:eastAsiaTheme="minorEastAsia" w:hAnsiTheme="minorHAnsi" w:cstheme="minorBidi"/>
              <w:noProof/>
              <w:sz w:val="22"/>
              <w:szCs w:val="22"/>
            </w:rPr>
          </w:pPr>
          <w:hyperlink w:anchor="_Toc420167560" w:history="1">
            <w:r w:rsidRPr="0041102E">
              <w:rPr>
                <w:rStyle w:val="Hyperlink"/>
                <w:noProof/>
              </w:rPr>
              <w:t>d)</w:t>
            </w:r>
            <w:r>
              <w:rPr>
                <w:rFonts w:asciiTheme="minorHAnsi" w:eastAsiaTheme="minorEastAsia" w:hAnsiTheme="minorHAnsi" w:cstheme="minorBidi"/>
                <w:noProof/>
                <w:sz w:val="22"/>
                <w:szCs w:val="22"/>
              </w:rPr>
              <w:tab/>
            </w:r>
            <w:r w:rsidRPr="0041102E">
              <w:rPr>
                <w:rStyle w:val="Hyperlink"/>
                <w:noProof/>
              </w:rPr>
              <w:t>Graphical User Interface</w:t>
            </w:r>
            <w:r>
              <w:rPr>
                <w:noProof/>
                <w:webHidden/>
              </w:rPr>
              <w:tab/>
            </w:r>
            <w:r>
              <w:rPr>
                <w:noProof/>
                <w:webHidden/>
              </w:rPr>
              <w:fldChar w:fldCharType="begin"/>
            </w:r>
            <w:r>
              <w:rPr>
                <w:noProof/>
                <w:webHidden/>
              </w:rPr>
              <w:instrText xml:space="preserve"> PAGEREF _Toc420167560 \h </w:instrText>
            </w:r>
            <w:r>
              <w:rPr>
                <w:noProof/>
                <w:webHidden/>
              </w:rPr>
            </w:r>
            <w:r>
              <w:rPr>
                <w:noProof/>
                <w:webHidden/>
              </w:rPr>
              <w:fldChar w:fldCharType="separate"/>
            </w:r>
            <w:r w:rsidR="00782482">
              <w:rPr>
                <w:noProof/>
                <w:webHidden/>
              </w:rPr>
              <w:t>29</w:t>
            </w:r>
            <w:r>
              <w:rPr>
                <w:noProof/>
                <w:webHidden/>
              </w:rPr>
              <w:fldChar w:fldCharType="end"/>
            </w:r>
          </w:hyperlink>
        </w:p>
        <w:p w:rsidR="001844A7" w:rsidRDefault="001844A7">
          <w:pPr>
            <w:pStyle w:val="TOC2"/>
            <w:tabs>
              <w:tab w:val="left" w:pos="660"/>
              <w:tab w:val="right" w:leader="dot" w:pos="9350"/>
            </w:tabs>
            <w:rPr>
              <w:rFonts w:asciiTheme="minorHAnsi" w:eastAsiaTheme="minorEastAsia" w:hAnsiTheme="minorHAnsi" w:cstheme="minorBidi"/>
              <w:noProof/>
              <w:sz w:val="22"/>
              <w:szCs w:val="22"/>
            </w:rPr>
          </w:pPr>
          <w:hyperlink w:anchor="_Toc420167561" w:history="1">
            <w:r w:rsidRPr="0041102E">
              <w:rPr>
                <w:rStyle w:val="Hyperlink"/>
                <w:noProof/>
              </w:rPr>
              <w:t>e)</w:t>
            </w:r>
            <w:r>
              <w:rPr>
                <w:rFonts w:asciiTheme="minorHAnsi" w:eastAsiaTheme="minorEastAsia" w:hAnsiTheme="minorHAnsi" w:cstheme="minorBidi"/>
                <w:noProof/>
                <w:sz w:val="22"/>
                <w:szCs w:val="22"/>
              </w:rPr>
              <w:tab/>
            </w:r>
            <w:r w:rsidRPr="0041102E">
              <w:rPr>
                <w:rStyle w:val="Hyperlink"/>
                <w:noProof/>
              </w:rPr>
              <w:t>FFT Output to Disk</w:t>
            </w:r>
            <w:r>
              <w:rPr>
                <w:noProof/>
                <w:webHidden/>
              </w:rPr>
              <w:tab/>
            </w:r>
            <w:r>
              <w:rPr>
                <w:noProof/>
                <w:webHidden/>
              </w:rPr>
              <w:fldChar w:fldCharType="begin"/>
            </w:r>
            <w:r>
              <w:rPr>
                <w:noProof/>
                <w:webHidden/>
              </w:rPr>
              <w:instrText xml:space="preserve"> PAGEREF _Toc420167561 \h </w:instrText>
            </w:r>
            <w:r>
              <w:rPr>
                <w:noProof/>
                <w:webHidden/>
              </w:rPr>
            </w:r>
            <w:r>
              <w:rPr>
                <w:noProof/>
                <w:webHidden/>
              </w:rPr>
              <w:fldChar w:fldCharType="separate"/>
            </w:r>
            <w:r w:rsidR="00782482">
              <w:rPr>
                <w:noProof/>
                <w:webHidden/>
              </w:rPr>
              <w:t>31</w:t>
            </w:r>
            <w:r>
              <w:rPr>
                <w:noProof/>
                <w:webHidden/>
              </w:rPr>
              <w:fldChar w:fldCharType="end"/>
            </w:r>
          </w:hyperlink>
        </w:p>
        <w:p w:rsidR="001844A7" w:rsidRDefault="001844A7">
          <w:pPr>
            <w:pStyle w:val="TOC1"/>
            <w:tabs>
              <w:tab w:val="left" w:pos="480"/>
              <w:tab w:val="right" w:leader="dot" w:pos="9350"/>
            </w:tabs>
            <w:rPr>
              <w:rFonts w:asciiTheme="minorHAnsi" w:eastAsiaTheme="minorEastAsia" w:hAnsiTheme="minorHAnsi" w:cstheme="minorBidi"/>
              <w:noProof/>
              <w:sz w:val="22"/>
              <w:szCs w:val="22"/>
            </w:rPr>
          </w:pPr>
          <w:hyperlink w:anchor="_Toc420167562" w:history="1">
            <w:r w:rsidRPr="0041102E">
              <w:rPr>
                <w:rStyle w:val="Hyperlink"/>
                <w:noProof/>
              </w:rPr>
              <w:t>7)</w:t>
            </w:r>
            <w:r>
              <w:rPr>
                <w:rFonts w:asciiTheme="minorHAnsi" w:eastAsiaTheme="minorEastAsia" w:hAnsiTheme="minorHAnsi" w:cstheme="minorBidi"/>
                <w:noProof/>
                <w:sz w:val="22"/>
                <w:szCs w:val="22"/>
              </w:rPr>
              <w:tab/>
            </w:r>
            <w:r w:rsidRPr="0041102E">
              <w:rPr>
                <w:rStyle w:val="Hyperlink"/>
                <w:noProof/>
              </w:rPr>
              <w:t>Basic Radio Astronomy with RASDR (discussion and examples)</w:t>
            </w:r>
            <w:r>
              <w:rPr>
                <w:noProof/>
                <w:webHidden/>
              </w:rPr>
              <w:tab/>
            </w:r>
            <w:r>
              <w:rPr>
                <w:noProof/>
                <w:webHidden/>
              </w:rPr>
              <w:fldChar w:fldCharType="begin"/>
            </w:r>
            <w:r>
              <w:rPr>
                <w:noProof/>
                <w:webHidden/>
              </w:rPr>
              <w:instrText xml:space="preserve"> PAGEREF _Toc420167562 \h </w:instrText>
            </w:r>
            <w:r>
              <w:rPr>
                <w:noProof/>
                <w:webHidden/>
              </w:rPr>
            </w:r>
            <w:r>
              <w:rPr>
                <w:noProof/>
                <w:webHidden/>
              </w:rPr>
              <w:fldChar w:fldCharType="separate"/>
            </w:r>
            <w:r w:rsidR="00782482">
              <w:rPr>
                <w:noProof/>
                <w:webHidden/>
              </w:rPr>
              <w:t>33</w:t>
            </w:r>
            <w:r>
              <w:rPr>
                <w:noProof/>
                <w:webHidden/>
              </w:rPr>
              <w:fldChar w:fldCharType="end"/>
            </w:r>
          </w:hyperlink>
        </w:p>
        <w:p w:rsidR="001844A7" w:rsidRDefault="001844A7">
          <w:pPr>
            <w:pStyle w:val="TOC2"/>
            <w:tabs>
              <w:tab w:val="left" w:pos="660"/>
              <w:tab w:val="right" w:leader="dot" w:pos="9350"/>
            </w:tabs>
            <w:rPr>
              <w:rFonts w:asciiTheme="minorHAnsi" w:eastAsiaTheme="minorEastAsia" w:hAnsiTheme="minorHAnsi" w:cstheme="minorBidi"/>
              <w:noProof/>
              <w:sz w:val="22"/>
              <w:szCs w:val="22"/>
            </w:rPr>
          </w:pPr>
          <w:hyperlink w:anchor="_Toc420167563" w:history="1">
            <w:r w:rsidRPr="0041102E">
              <w:rPr>
                <w:rStyle w:val="Hyperlink"/>
                <w:noProof/>
              </w:rPr>
              <w:t>a)</w:t>
            </w:r>
            <w:r>
              <w:rPr>
                <w:rFonts w:asciiTheme="minorHAnsi" w:eastAsiaTheme="minorEastAsia" w:hAnsiTheme="minorHAnsi" w:cstheme="minorBidi"/>
                <w:noProof/>
                <w:sz w:val="22"/>
                <w:szCs w:val="22"/>
              </w:rPr>
              <w:tab/>
            </w:r>
            <w:r w:rsidRPr="0041102E">
              <w:rPr>
                <w:rStyle w:val="Hyperlink"/>
                <w:noProof/>
              </w:rPr>
              <w:t>Hydrogen HI Spectroscopy. L-band (1420 MHz)</w:t>
            </w:r>
            <w:r>
              <w:rPr>
                <w:noProof/>
                <w:webHidden/>
              </w:rPr>
              <w:tab/>
            </w:r>
            <w:r>
              <w:rPr>
                <w:noProof/>
                <w:webHidden/>
              </w:rPr>
              <w:fldChar w:fldCharType="begin"/>
            </w:r>
            <w:r>
              <w:rPr>
                <w:noProof/>
                <w:webHidden/>
              </w:rPr>
              <w:instrText xml:space="preserve"> PAGEREF _Toc420167563 \h </w:instrText>
            </w:r>
            <w:r>
              <w:rPr>
                <w:noProof/>
                <w:webHidden/>
              </w:rPr>
            </w:r>
            <w:r>
              <w:rPr>
                <w:noProof/>
                <w:webHidden/>
              </w:rPr>
              <w:fldChar w:fldCharType="separate"/>
            </w:r>
            <w:r w:rsidR="00782482">
              <w:rPr>
                <w:noProof/>
                <w:webHidden/>
              </w:rPr>
              <w:t>33</w:t>
            </w:r>
            <w:r>
              <w:rPr>
                <w:noProof/>
                <w:webHidden/>
              </w:rPr>
              <w:fldChar w:fldCharType="end"/>
            </w:r>
          </w:hyperlink>
        </w:p>
        <w:p w:rsidR="001844A7" w:rsidRDefault="001844A7">
          <w:pPr>
            <w:pStyle w:val="TOC2"/>
            <w:tabs>
              <w:tab w:val="left" w:pos="880"/>
              <w:tab w:val="right" w:leader="dot" w:pos="9350"/>
            </w:tabs>
            <w:rPr>
              <w:rFonts w:asciiTheme="minorHAnsi" w:eastAsiaTheme="minorEastAsia" w:hAnsiTheme="minorHAnsi" w:cstheme="minorBidi"/>
              <w:noProof/>
              <w:sz w:val="22"/>
              <w:szCs w:val="22"/>
            </w:rPr>
          </w:pPr>
          <w:hyperlink w:anchor="_Toc420167564" w:history="1">
            <w:r w:rsidRPr="0041102E">
              <w:rPr>
                <w:rStyle w:val="Hyperlink"/>
                <w:noProof/>
              </w:rPr>
              <w:t>b)</w:t>
            </w:r>
            <w:r>
              <w:rPr>
                <w:rFonts w:asciiTheme="minorHAnsi" w:eastAsiaTheme="minorEastAsia" w:hAnsiTheme="minorHAnsi" w:cstheme="minorBidi"/>
                <w:noProof/>
                <w:sz w:val="22"/>
                <w:szCs w:val="22"/>
              </w:rPr>
              <w:tab/>
            </w:r>
            <w:r w:rsidRPr="0041102E">
              <w:rPr>
                <w:rStyle w:val="Hyperlink"/>
                <w:noProof/>
              </w:rPr>
              <w:t>System Gain Considerations</w:t>
            </w:r>
            <w:r>
              <w:rPr>
                <w:noProof/>
                <w:webHidden/>
              </w:rPr>
              <w:tab/>
            </w:r>
            <w:r>
              <w:rPr>
                <w:noProof/>
                <w:webHidden/>
              </w:rPr>
              <w:fldChar w:fldCharType="begin"/>
            </w:r>
            <w:r>
              <w:rPr>
                <w:noProof/>
                <w:webHidden/>
              </w:rPr>
              <w:instrText xml:space="preserve"> PAGEREF _Toc420167564 \h </w:instrText>
            </w:r>
            <w:r>
              <w:rPr>
                <w:noProof/>
                <w:webHidden/>
              </w:rPr>
            </w:r>
            <w:r>
              <w:rPr>
                <w:noProof/>
                <w:webHidden/>
              </w:rPr>
              <w:fldChar w:fldCharType="separate"/>
            </w:r>
            <w:r w:rsidR="00782482">
              <w:rPr>
                <w:noProof/>
                <w:webHidden/>
              </w:rPr>
              <w:t>35</w:t>
            </w:r>
            <w:r>
              <w:rPr>
                <w:noProof/>
                <w:webHidden/>
              </w:rPr>
              <w:fldChar w:fldCharType="end"/>
            </w:r>
          </w:hyperlink>
        </w:p>
        <w:p w:rsidR="001844A7" w:rsidRDefault="001844A7">
          <w:pPr>
            <w:pStyle w:val="TOC1"/>
            <w:tabs>
              <w:tab w:val="left" w:pos="480"/>
              <w:tab w:val="right" w:leader="dot" w:pos="9350"/>
            </w:tabs>
            <w:rPr>
              <w:rFonts w:asciiTheme="minorHAnsi" w:eastAsiaTheme="minorEastAsia" w:hAnsiTheme="minorHAnsi" w:cstheme="minorBidi"/>
              <w:noProof/>
              <w:sz w:val="22"/>
              <w:szCs w:val="22"/>
            </w:rPr>
          </w:pPr>
          <w:hyperlink w:anchor="_Toc420167565" w:history="1">
            <w:r w:rsidRPr="0041102E">
              <w:rPr>
                <w:rStyle w:val="Hyperlink"/>
                <w:noProof/>
              </w:rPr>
              <w:t>8)</w:t>
            </w:r>
            <w:r>
              <w:rPr>
                <w:rFonts w:asciiTheme="minorHAnsi" w:eastAsiaTheme="minorEastAsia" w:hAnsiTheme="minorHAnsi" w:cstheme="minorBidi"/>
                <w:noProof/>
                <w:sz w:val="22"/>
                <w:szCs w:val="22"/>
              </w:rPr>
              <w:tab/>
            </w:r>
            <w:r w:rsidRPr="0041102E">
              <w:rPr>
                <w:rStyle w:val="Hyperlink"/>
                <w:noProof/>
              </w:rPr>
              <w:t>Postprocessing</w:t>
            </w:r>
            <w:r>
              <w:rPr>
                <w:noProof/>
                <w:webHidden/>
              </w:rPr>
              <w:tab/>
            </w:r>
            <w:r>
              <w:rPr>
                <w:noProof/>
                <w:webHidden/>
              </w:rPr>
              <w:fldChar w:fldCharType="begin"/>
            </w:r>
            <w:r>
              <w:rPr>
                <w:noProof/>
                <w:webHidden/>
              </w:rPr>
              <w:instrText xml:space="preserve"> PAGEREF _Toc420167565 \h </w:instrText>
            </w:r>
            <w:r>
              <w:rPr>
                <w:noProof/>
                <w:webHidden/>
              </w:rPr>
            </w:r>
            <w:r>
              <w:rPr>
                <w:noProof/>
                <w:webHidden/>
              </w:rPr>
              <w:fldChar w:fldCharType="separate"/>
            </w:r>
            <w:r w:rsidR="00782482">
              <w:rPr>
                <w:noProof/>
                <w:webHidden/>
              </w:rPr>
              <w:t>37</w:t>
            </w:r>
            <w:r>
              <w:rPr>
                <w:noProof/>
                <w:webHidden/>
              </w:rPr>
              <w:fldChar w:fldCharType="end"/>
            </w:r>
          </w:hyperlink>
        </w:p>
        <w:p w:rsidR="001844A7" w:rsidRDefault="001844A7">
          <w:pPr>
            <w:pStyle w:val="TOC1"/>
            <w:tabs>
              <w:tab w:val="left" w:pos="480"/>
              <w:tab w:val="right" w:leader="dot" w:pos="9350"/>
            </w:tabs>
            <w:rPr>
              <w:rFonts w:asciiTheme="minorHAnsi" w:eastAsiaTheme="minorEastAsia" w:hAnsiTheme="minorHAnsi" w:cstheme="minorBidi"/>
              <w:noProof/>
              <w:sz w:val="22"/>
              <w:szCs w:val="22"/>
            </w:rPr>
          </w:pPr>
          <w:hyperlink w:anchor="_Toc420167566" w:history="1">
            <w:r w:rsidRPr="0041102E">
              <w:rPr>
                <w:rStyle w:val="Hyperlink"/>
                <w:noProof/>
              </w:rPr>
              <w:t>9)</w:t>
            </w:r>
            <w:r>
              <w:rPr>
                <w:rFonts w:asciiTheme="minorHAnsi" w:eastAsiaTheme="minorEastAsia" w:hAnsiTheme="minorHAnsi" w:cstheme="minorBidi"/>
                <w:noProof/>
                <w:sz w:val="22"/>
                <w:szCs w:val="22"/>
              </w:rPr>
              <w:tab/>
            </w:r>
            <w:r w:rsidRPr="0041102E">
              <w:rPr>
                <w:rStyle w:val="Hyperlink"/>
                <w:noProof/>
              </w:rPr>
              <w:t>Basic Radio Astronomy below RASDR design frequency</w:t>
            </w:r>
            <w:r>
              <w:rPr>
                <w:noProof/>
                <w:webHidden/>
              </w:rPr>
              <w:tab/>
            </w:r>
            <w:r>
              <w:rPr>
                <w:noProof/>
                <w:webHidden/>
              </w:rPr>
              <w:fldChar w:fldCharType="begin"/>
            </w:r>
            <w:r>
              <w:rPr>
                <w:noProof/>
                <w:webHidden/>
              </w:rPr>
              <w:instrText xml:space="preserve"> PAGEREF _Toc420167566 \h </w:instrText>
            </w:r>
            <w:r>
              <w:rPr>
                <w:noProof/>
                <w:webHidden/>
              </w:rPr>
            </w:r>
            <w:r>
              <w:rPr>
                <w:noProof/>
                <w:webHidden/>
              </w:rPr>
              <w:fldChar w:fldCharType="separate"/>
            </w:r>
            <w:r w:rsidR="00782482">
              <w:rPr>
                <w:noProof/>
                <w:webHidden/>
              </w:rPr>
              <w:t>38</w:t>
            </w:r>
            <w:r>
              <w:rPr>
                <w:noProof/>
                <w:webHidden/>
              </w:rPr>
              <w:fldChar w:fldCharType="end"/>
            </w:r>
          </w:hyperlink>
        </w:p>
        <w:p w:rsidR="001844A7" w:rsidRDefault="001844A7">
          <w:pPr>
            <w:pStyle w:val="TOC2"/>
            <w:tabs>
              <w:tab w:val="left" w:pos="660"/>
              <w:tab w:val="right" w:leader="dot" w:pos="9350"/>
            </w:tabs>
            <w:rPr>
              <w:rFonts w:asciiTheme="minorHAnsi" w:eastAsiaTheme="minorEastAsia" w:hAnsiTheme="minorHAnsi" w:cstheme="minorBidi"/>
              <w:noProof/>
              <w:sz w:val="22"/>
              <w:szCs w:val="22"/>
            </w:rPr>
          </w:pPr>
          <w:hyperlink w:anchor="_Toc420167567" w:history="1">
            <w:r w:rsidRPr="0041102E">
              <w:rPr>
                <w:rStyle w:val="Hyperlink"/>
                <w:noProof/>
              </w:rPr>
              <w:t>a)</w:t>
            </w:r>
            <w:r>
              <w:rPr>
                <w:rFonts w:asciiTheme="minorHAnsi" w:eastAsiaTheme="minorEastAsia" w:hAnsiTheme="minorHAnsi" w:cstheme="minorBidi"/>
                <w:noProof/>
                <w:sz w:val="22"/>
                <w:szCs w:val="22"/>
              </w:rPr>
              <w:tab/>
            </w:r>
            <w:r w:rsidRPr="0041102E">
              <w:rPr>
                <w:rStyle w:val="Hyperlink"/>
                <w:noProof/>
              </w:rPr>
              <w:t>Radio Astronomy in the VHF band (80-190 MHz)</w:t>
            </w:r>
            <w:r>
              <w:rPr>
                <w:noProof/>
                <w:webHidden/>
              </w:rPr>
              <w:tab/>
            </w:r>
            <w:r>
              <w:rPr>
                <w:noProof/>
                <w:webHidden/>
              </w:rPr>
              <w:fldChar w:fldCharType="begin"/>
            </w:r>
            <w:r>
              <w:rPr>
                <w:noProof/>
                <w:webHidden/>
              </w:rPr>
              <w:instrText xml:space="preserve"> PAGEREF _Toc420167567 \h </w:instrText>
            </w:r>
            <w:r>
              <w:rPr>
                <w:noProof/>
                <w:webHidden/>
              </w:rPr>
            </w:r>
            <w:r>
              <w:rPr>
                <w:noProof/>
                <w:webHidden/>
              </w:rPr>
              <w:fldChar w:fldCharType="separate"/>
            </w:r>
            <w:r w:rsidR="00782482">
              <w:rPr>
                <w:noProof/>
                <w:webHidden/>
              </w:rPr>
              <w:t>38</w:t>
            </w:r>
            <w:r>
              <w:rPr>
                <w:noProof/>
                <w:webHidden/>
              </w:rPr>
              <w:fldChar w:fldCharType="end"/>
            </w:r>
          </w:hyperlink>
        </w:p>
        <w:p w:rsidR="001844A7" w:rsidRDefault="001844A7">
          <w:pPr>
            <w:pStyle w:val="TOC2"/>
            <w:tabs>
              <w:tab w:val="left" w:pos="880"/>
              <w:tab w:val="right" w:leader="dot" w:pos="9350"/>
            </w:tabs>
            <w:rPr>
              <w:rFonts w:asciiTheme="minorHAnsi" w:eastAsiaTheme="minorEastAsia" w:hAnsiTheme="minorHAnsi" w:cstheme="minorBidi"/>
              <w:noProof/>
              <w:sz w:val="22"/>
              <w:szCs w:val="22"/>
            </w:rPr>
          </w:pPr>
          <w:hyperlink w:anchor="_Toc420167568" w:history="1">
            <w:r w:rsidRPr="0041102E">
              <w:rPr>
                <w:rStyle w:val="Hyperlink"/>
                <w:noProof/>
              </w:rPr>
              <w:t>b)</w:t>
            </w:r>
            <w:r>
              <w:rPr>
                <w:rFonts w:asciiTheme="minorHAnsi" w:eastAsiaTheme="minorEastAsia" w:hAnsiTheme="minorHAnsi" w:cstheme="minorBidi"/>
                <w:noProof/>
                <w:sz w:val="22"/>
                <w:szCs w:val="22"/>
              </w:rPr>
              <w:tab/>
            </w:r>
            <w:r w:rsidRPr="0041102E">
              <w:rPr>
                <w:rStyle w:val="Hyperlink"/>
                <w:noProof/>
              </w:rPr>
              <w:t>Band-Extension Spectroscopy Testing and application to wide-band VHF monitoring</w:t>
            </w:r>
            <w:r>
              <w:rPr>
                <w:noProof/>
                <w:webHidden/>
              </w:rPr>
              <w:tab/>
            </w:r>
            <w:r>
              <w:rPr>
                <w:noProof/>
                <w:webHidden/>
              </w:rPr>
              <w:fldChar w:fldCharType="begin"/>
            </w:r>
            <w:r>
              <w:rPr>
                <w:noProof/>
                <w:webHidden/>
              </w:rPr>
              <w:instrText xml:space="preserve"> PAGEREF _Toc420167568 \h </w:instrText>
            </w:r>
            <w:r>
              <w:rPr>
                <w:noProof/>
                <w:webHidden/>
              </w:rPr>
            </w:r>
            <w:r>
              <w:rPr>
                <w:noProof/>
                <w:webHidden/>
              </w:rPr>
              <w:fldChar w:fldCharType="separate"/>
            </w:r>
            <w:r w:rsidR="00782482">
              <w:rPr>
                <w:noProof/>
                <w:webHidden/>
              </w:rPr>
              <w:t>41</w:t>
            </w:r>
            <w:r>
              <w:rPr>
                <w:noProof/>
                <w:webHidden/>
              </w:rPr>
              <w:fldChar w:fldCharType="end"/>
            </w:r>
          </w:hyperlink>
        </w:p>
        <w:p w:rsidR="001844A7" w:rsidRDefault="001844A7">
          <w:pPr>
            <w:pStyle w:val="TOC2"/>
            <w:tabs>
              <w:tab w:val="left" w:pos="660"/>
              <w:tab w:val="right" w:leader="dot" w:pos="9350"/>
            </w:tabs>
            <w:rPr>
              <w:rFonts w:asciiTheme="minorHAnsi" w:eastAsiaTheme="minorEastAsia" w:hAnsiTheme="minorHAnsi" w:cstheme="minorBidi"/>
              <w:noProof/>
              <w:sz w:val="22"/>
              <w:szCs w:val="22"/>
            </w:rPr>
          </w:pPr>
          <w:hyperlink w:anchor="_Toc420167569" w:history="1">
            <w:r w:rsidRPr="0041102E">
              <w:rPr>
                <w:rStyle w:val="Hyperlink"/>
                <w:noProof/>
              </w:rPr>
              <w:t>c)</w:t>
            </w:r>
            <w:r>
              <w:rPr>
                <w:rFonts w:asciiTheme="minorHAnsi" w:eastAsiaTheme="minorEastAsia" w:hAnsiTheme="minorHAnsi" w:cstheme="minorBidi"/>
                <w:noProof/>
                <w:sz w:val="22"/>
                <w:szCs w:val="22"/>
              </w:rPr>
              <w:tab/>
            </w:r>
            <w:r w:rsidRPr="0041102E">
              <w:rPr>
                <w:rStyle w:val="Hyperlink"/>
                <w:noProof/>
              </w:rPr>
              <w:t>Using the VHF converter to access the NRAO 40’ dish</w:t>
            </w:r>
            <w:r>
              <w:rPr>
                <w:noProof/>
                <w:webHidden/>
              </w:rPr>
              <w:tab/>
            </w:r>
            <w:r>
              <w:rPr>
                <w:noProof/>
                <w:webHidden/>
              </w:rPr>
              <w:fldChar w:fldCharType="begin"/>
            </w:r>
            <w:r>
              <w:rPr>
                <w:noProof/>
                <w:webHidden/>
              </w:rPr>
              <w:instrText xml:space="preserve"> PAGEREF _Toc420167569 \h </w:instrText>
            </w:r>
            <w:r>
              <w:rPr>
                <w:noProof/>
                <w:webHidden/>
              </w:rPr>
            </w:r>
            <w:r>
              <w:rPr>
                <w:noProof/>
                <w:webHidden/>
              </w:rPr>
              <w:fldChar w:fldCharType="separate"/>
            </w:r>
            <w:r w:rsidR="00782482">
              <w:rPr>
                <w:noProof/>
                <w:webHidden/>
              </w:rPr>
              <w:t>41</w:t>
            </w:r>
            <w:r>
              <w:rPr>
                <w:noProof/>
                <w:webHidden/>
              </w:rPr>
              <w:fldChar w:fldCharType="end"/>
            </w:r>
          </w:hyperlink>
        </w:p>
        <w:p w:rsidR="001844A7" w:rsidRDefault="001844A7">
          <w:pPr>
            <w:pStyle w:val="TOC2"/>
            <w:tabs>
              <w:tab w:val="left" w:pos="880"/>
              <w:tab w:val="right" w:leader="dot" w:pos="9350"/>
            </w:tabs>
            <w:rPr>
              <w:rFonts w:asciiTheme="minorHAnsi" w:eastAsiaTheme="minorEastAsia" w:hAnsiTheme="minorHAnsi" w:cstheme="minorBidi"/>
              <w:noProof/>
              <w:sz w:val="22"/>
              <w:szCs w:val="22"/>
            </w:rPr>
          </w:pPr>
          <w:hyperlink w:anchor="_Toc420167570" w:history="1">
            <w:r w:rsidRPr="0041102E">
              <w:rPr>
                <w:rStyle w:val="Hyperlink"/>
                <w:noProof/>
              </w:rPr>
              <w:t>d)</w:t>
            </w:r>
            <w:r>
              <w:rPr>
                <w:rFonts w:asciiTheme="minorHAnsi" w:eastAsiaTheme="minorEastAsia" w:hAnsiTheme="minorHAnsi" w:cstheme="minorBidi"/>
                <w:noProof/>
                <w:sz w:val="22"/>
                <w:szCs w:val="22"/>
              </w:rPr>
              <w:tab/>
            </w:r>
            <w:r w:rsidRPr="0041102E">
              <w:rPr>
                <w:rStyle w:val="Hyperlink"/>
                <w:noProof/>
              </w:rPr>
              <w:t>RASDR  Spectroscopy in HF band (2-80 MHz)</w:t>
            </w:r>
            <w:r>
              <w:rPr>
                <w:noProof/>
                <w:webHidden/>
              </w:rPr>
              <w:tab/>
            </w:r>
            <w:r>
              <w:rPr>
                <w:noProof/>
                <w:webHidden/>
              </w:rPr>
              <w:fldChar w:fldCharType="begin"/>
            </w:r>
            <w:r>
              <w:rPr>
                <w:noProof/>
                <w:webHidden/>
              </w:rPr>
              <w:instrText xml:space="preserve"> PAGEREF _Toc420167570 \h </w:instrText>
            </w:r>
            <w:r>
              <w:rPr>
                <w:noProof/>
                <w:webHidden/>
              </w:rPr>
            </w:r>
            <w:r>
              <w:rPr>
                <w:noProof/>
                <w:webHidden/>
              </w:rPr>
              <w:fldChar w:fldCharType="separate"/>
            </w:r>
            <w:r w:rsidR="00782482">
              <w:rPr>
                <w:noProof/>
                <w:webHidden/>
              </w:rPr>
              <w:t>41</w:t>
            </w:r>
            <w:r>
              <w:rPr>
                <w:noProof/>
                <w:webHidden/>
              </w:rPr>
              <w:fldChar w:fldCharType="end"/>
            </w:r>
          </w:hyperlink>
        </w:p>
        <w:p w:rsidR="001844A7" w:rsidRDefault="001844A7">
          <w:pPr>
            <w:pStyle w:val="TOC1"/>
            <w:tabs>
              <w:tab w:val="left" w:pos="660"/>
              <w:tab w:val="right" w:leader="dot" w:pos="9350"/>
            </w:tabs>
            <w:rPr>
              <w:rFonts w:asciiTheme="minorHAnsi" w:eastAsiaTheme="minorEastAsia" w:hAnsiTheme="minorHAnsi" w:cstheme="minorBidi"/>
              <w:noProof/>
              <w:sz w:val="22"/>
              <w:szCs w:val="22"/>
            </w:rPr>
          </w:pPr>
          <w:hyperlink w:anchor="_Toc420167571" w:history="1">
            <w:r w:rsidRPr="0041102E">
              <w:rPr>
                <w:rStyle w:val="Hyperlink"/>
                <w:noProof/>
              </w:rPr>
              <w:t>10)</w:t>
            </w:r>
            <w:r>
              <w:rPr>
                <w:rFonts w:asciiTheme="minorHAnsi" w:eastAsiaTheme="minorEastAsia" w:hAnsiTheme="minorHAnsi" w:cstheme="minorBidi"/>
                <w:noProof/>
                <w:sz w:val="22"/>
                <w:szCs w:val="22"/>
              </w:rPr>
              <w:tab/>
            </w:r>
            <w:r w:rsidRPr="0041102E">
              <w:rPr>
                <w:rStyle w:val="Hyperlink"/>
                <w:noProof/>
              </w:rPr>
              <w:t>Operating RASDR beyond the limits: SETI and weak signals</w:t>
            </w:r>
            <w:r>
              <w:rPr>
                <w:noProof/>
                <w:webHidden/>
              </w:rPr>
              <w:tab/>
            </w:r>
            <w:r>
              <w:rPr>
                <w:noProof/>
                <w:webHidden/>
              </w:rPr>
              <w:fldChar w:fldCharType="begin"/>
            </w:r>
            <w:r>
              <w:rPr>
                <w:noProof/>
                <w:webHidden/>
              </w:rPr>
              <w:instrText xml:space="preserve"> PAGEREF _Toc420167571 \h </w:instrText>
            </w:r>
            <w:r>
              <w:rPr>
                <w:noProof/>
                <w:webHidden/>
              </w:rPr>
            </w:r>
            <w:r>
              <w:rPr>
                <w:noProof/>
                <w:webHidden/>
              </w:rPr>
              <w:fldChar w:fldCharType="separate"/>
            </w:r>
            <w:r w:rsidR="00782482">
              <w:rPr>
                <w:noProof/>
                <w:webHidden/>
              </w:rPr>
              <w:t>44</w:t>
            </w:r>
            <w:r>
              <w:rPr>
                <w:noProof/>
                <w:webHidden/>
              </w:rPr>
              <w:fldChar w:fldCharType="end"/>
            </w:r>
          </w:hyperlink>
        </w:p>
        <w:p w:rsidR="001844A7" w:rsidRDefault="001844A7">
          <w:pPr>
            <w:pStyle w:val="TOC1"/>
            <w:tabs>
              <w:tab w:val="left" w:pos="660"/>
              <w:tab w:val="right" w:leader="dot" w:pos="9350"/>
            </w:tabs>
            <w:rPr>
              <w:rFonts w:asciiTheme="minorHAnsi" w:eastAsiaTheme="minorEastAsia" w:hAnsiTheme="minorHAnsi" w:cstheme="minorBidi"/>
              <w:noProof/>
              <w:sz w:val="22"/>
              <w:szCs w:val="22"/>
            </w:rPr>
          </w:pPr>
          <w:hyperlink w:anchor="_Toc420167572" w:history="1">
            <w:r w:rsidRPr="0041102E">
              <w:rPr>
                <w:rStyle w:val="Hyperlink"/>
                <w:noProof/>
              </w:rPr>
              <w:t>11)</w:t>
            </w:r>
            <w:r>
              <w:rPr>
                <w:rFonts w:asciiTheme="minorHAnsi" w:eastAsiaTheme="minorEastAsia" w:hAnsiTheme="minorHAnsi" w:cstheme="minorBidi"/>
                <w:noProof/>
                <w:sz w:val="22"/>
                <w:szCs w:val="22"/>
              </w:rPr>
              <w:tab/>
            </w:r>
            <w:r w:rsidRPr="0041102E">
              <w:rPr>
                <w:rStyle w:val="Hyperlink"/>
                <w:noProof/>
              </w:rPr>
              <w:t>Appendices</w:t>
            </w:r>
            <w:r>
              <w:rPr>
                <w:noProof/>
                <w:webHidden/>
              </w:rPr>
              <w:tab/>
            </w:r>
            <w:r>
              <w:rPr>
                <w:noProof/>
                <w:webHidden/>
              </w:rPr>
              <w:fldChar w:fldCharType="begin"/>
            </w:r>
            <w:r>
              <w:rPr>
                <w:noProof/>
                <w:webHidden/>
              </w:rPr>
              <w:instrText xml:space="preserve"> PAGEREF _Toc420167572 \h </w:instrText>
            </w:r>
            <w:r>
              <w:rPr>
                <w:noProof/>
                <w:webHidden/>
              </w:rPr>
            </w:r>
            <w:r>
              <w:rPr>
                <w:noProof/>
                <w:webHidden/>
              </w:rPr>
              <w:fldChar w:fldCharType="separate"/>
            </w:r>
            <w:r w:rsidR="00782482">
              <w:rPr>
                <w:noProof/>
                <w:webHidden/>
              </w:rPr>
              <w:t>46</w:t>
            </w:r>
            <w:r>
              <w:rPr>
                <w:noProof/>
                <w:webHidden/>
              </w:rPr>
              <w:fldChar w:fldCharType="end"/>
            </w:r>
          </w:hyperlink>
        </w:p>
        <w:p w:rsidR="001844A7" w:rsidRDefault="001844A7">
          <w:pPr>
            <w:pStyle w:val="TOC2"/>
            <w:tabs>
              <w:tab w:val="left" w:pos="660"/>
              <w:tab w:val="right" w:leader="dot" w:pos="9350"/>
            </w:tabs>
            <w:rPr>
              <w:rFonts w:asciiTheme="minorHAnsi" w:eastAsiaTheme="minorEastAsia" w:hAnsiTheme="minorHAnsi" w:cstheme="minorBidi"/>
              <w:noProof/>
              <w:sz w:val="22"/>
              <w:szCs w:val="22"/>
            </w:rPr>
          </w:pPr>
          <w:hyperlink w:anchor="_Toc420167573" w:history="1">
            <w:r w:rsidRPr="0041102E">
              <w:rPr>
                <w:rStyle w:val="Hyperlink"/>
                <w:noProof/>
              </w:rPr>
              <w:t>a)</w:t>
            </w:r>
            <w:r>
              <w:rPr>
                <w:rFonts w:asciiTheme="minorHAnsi" w:eastAsiaTheme="minorEastAsia" w:hAnsiTheme="minorHAnsi" w:cstheme="minorBidi"/>
                <w:noProof/>
                <w:sz w:val="22"/>
                <w:szCs w:val="22"/>
              </w:rPr>
              <w:tab/>
            </w:r>
            <w:r w:rsidRPr="0041102E">
              <w:rPr>
                <w:rStyle w:val="Hyperlink"/>
                <w:noProof/>
              </w:rPr>
              <w:t>RASDR Drivers</w:t>
            </w:r>
            <w:r>
              <w:rPr>
                <w:noProof/>
                <w:webHidden/>
              </w:rPr>
              <w:tab/>
            </w:r>
            <w:r>
              <w:rPr>
                <w:noProof/>
                <w:webHidden/>
              </w:rPr>
              <w:fldChar w:fldCharType="begin"/>
            </w:r>
            <w:r>
              <w:rPr>
                <w:noProof/>
                <w:webHidden/>
              </w:rPr>
              <w:instrText xml:space="preserve"> PAGEREF _Toc420167573 \h </w:instrText>
            </w:r>
            <w:r>
              <w:rPr>
                <w:noProof/>
                <w:webHidden/>
              </w:rPr>
            </w:r>
            <w:r>
              <w:rPr>
                <w:noProof/>
                <w:webHidden/>
              </w:rPr>
              <w:fldChar w:fldCharType="separate"/>
            </w:r>
            <w:r w:rsidR="00782482">
              <w:rPr>
                <w:noProof/>
                <w:webHidden/>
              </w:rPr>
              <w:t>46</w:t>
            </w:r>
            <w:r>
              <w:rPr>
                <w:noProof/>
                <w:webHidden/>
              </w:rPr>
              <w:fldChar w:fldCharType="end"/>
            </w:r>
          </w:hyperlink>
        </w:p>
        <w:p w:rsidR="001844A7" w:rsidRDefault="001844A7">
          <w:pPr>
            <w:pStyle w:val="TOC2"/>
            <w:tabs>
              <w:tab w:val="left" w:pos="880"/>
              <w:tab w:val="right" w:leader="dot" w:pos="9350"/>
            </w:tabs>
            <w:rPr>
              <w:rFonts w:asciiTheme="minorHAnsi" w:eastAsiaTheme="minorEastAsia" w:hAnsiTheme="minorHAnsi" w:cstheme="minorBidi"/>
              <w:noProof/>
              <w:sz w:val="22"/>
              <w:szCs w:val="22"/>
            </w:rPr>
          </w:pPr>
          <w:hyperlink w:anchor="_Toc420167574" w:history="1">
            <w:r w:rsidRPr="0041102E">
              <w:rPr>
                <w:rStyle w:val="Hyperlink"/>
                <w:noProof/>
              </w:rPr>
              <w:t>b)</w:t>
            </w:r>
            <w:r>
              <w:rPr>
                <w:rFonts w:asciiTheme="minorHAnsi" w:eastAsiaTheme="minorEastAsia" w:hAnsiTheme="minorHAnsi" w:cstheme="minorBidi"/>
                <w:noProof/>
                <w:sz w:val="22"/>
                <w:szCs w:val="22"/>
              </w:rPr>
              <w:tab/>
            </w:r>
            <w:r w:rsidRPr="0041102E">
              <w:rPr>
                <w:rStyle w:val="Hyperlink"/>
                <w:noProof/>
              </w:rPr>
              <w:t>RASDR Firmware</w:t>
            </w:r>
            <w:r>
              <w:rPr>
                <w:noProof/>
                <w:webHidden/>
              </w:rPr>
              <w:tab/>
            </w:r>
            <w:r>
              <w:rPr>
                <w:noProof/>
                <w:webHidden/>
              </w:rPr>
              <w:fldChar w:fldCharType="begin"/>
            </w:r>
            <w:r>
              <w:rPr>
                <w:noProof/>
                <w:webHidden/>
              </w:rPr>
              <w:instrText xml:space="preserve"> PAGEREF _Toc420167574 \h </w:instrText>
            </w:r>
            <w:r>
              <w:rPr>
                <w:noProof/>
                <w:webHidden/>
              </w:rPr>
            </w:r>
            <w:r>
              <w:rPr>
                <w:noProof/>
                <w:webHidden/>
              </w:rPr>
              <w:fldChar w:fldCharType="separate"/>
            </w:r>
            <w:r w:rsidR="00782482">
              <w:rPr>
                <w:noProof/>
                <w:webHidden/>
              </w:rPr>
              <w:t>46</w:t>
            </w:r>
            <w:r>
              <w:rPr>
                <w:noProof/>
                <w:webHidden/>
              </w:rPr>
              <w:fldChar w:fldCharType="end"/>
            </w:r>
          </w:hyperlink>
        </w:p>
        <w:p w:rsidR="001844A7" w:rsidRDefault="001844A7">
          <w:pPr>
            <w:pStyle w:val="TOC2"/>
            <w:tabs>
              <w:tab w:val="left" w:pos="660"/>
              <w:tab w:val="right" w:leader="dot" w:pos="9350"/>
            </w:tabs>
            <w:rPr>
              <w:rFonts w:asciiTheme="minorHAnsi" w:eastAsiaTheme="minorEastAsia" w:hAnsiTheme="minorHAnsi" w:cstheme="minorBidi"/>
              <w:noProof/>
              <w:sz w:val="22"/>
              <w:szCs w:val="22"/>
            </w:rPr>
          </w:pPr>
          <w:hyperlink w:anchor="_Toc420167575" w:history="1">
            <w:r w:rsidRPr="0041102E">
              <w:rPr>
                <w:rStyle w:val="Hyperlink"/>
                <w:noProof/>
              </w:rPr>
              <w:t>c)</w:t>
            </w:r>
            <w:r>
              <w:rPr>
                <w:rFonts w:asciiTheme="minorHAnsi" w:eastAsiaTheme="minorEastAsia" w:hAnsiTheme="minorHAnsi" w:cstheme="minorBidi"/>
                <w:noProof/>
                <w:sz w:val="22"/>
                <w:szCs w:val="22"/>
              </w:rPr>
              <w:tab/>
            </w:r>
            <w:r w:rsidRPr="0041102E">
              <w:rPr>
                <w:rStyle w:val="Hyperlink"/>
                <w:noProof/>
              </w:rPr>
              <w:t>Troubleshooting</w:t>
            </w:r>
            <w:r>
              <w:rPr>
                <w:noProof/>
                <w:webHidden/>
              </w:rPr>
              <w:tab/>
            </w:r>
            <w:r>
              <w:rPr>
                <w:noProof/>
                <w:webHidden/>
              </w:rPr>
              <w:fldChar w:fldCharType="begin"/>
            </w:r>
            <w:r>
              <w:rPr>
                <w:noProof/>
                <w:webHidden/>
              </w:rPr>
              <w:instrText xml:space="preserve"> PAGEREF _Toc420167575 \h </w:instrText>
            </w:r>
            <w:r>
              <w:rPr>
                <w:noProof/>
                <w:webHidden/>
              </w:rPr>
            </w:r>
            <w:r>
              <w:rPr>
                <w:noProof/>
                <w:webHidden/>
              </w:rPr>
              <w:fldChar w:fldCharType="separate"/>
            </w:r>
            <w:r w:rsidR="00782482">
              <w:rPr>
                <w:noProof/>
                <w:webHidden/>
              </w:rPr>
              <w:t>49</w:t>
            </w:r>
            <w:r>
              <w:rPr>
                <w:noProof/>
                <w:webHidden/>
              </w:rPr>
              <w:fldChar w:fldCharType="end"/>
            </w:r>
          </w:hyperlink>
        </w:p>
        <w:p w:rsidR="001844A7" w:rsidRDefault="001844A7">
          <w:pPr>
            <w:pStyle w:val="TOC2"/>
            <w:tabs>
              <w:tab w:val="left" w:pos="880"/>
              <w:tab w:val="right" w:leader="dot" w:pos="9350"/>
            </w:tabs>
            <w:rPr>
              <w:rFonts w:asciiTheme="minorHAnsi" w:eastAsiaTheme="minorEastAsia" w:hAnsiTheme="minorHAnsi" w:cstheme="minorBidi"/>
              <w:noProof/>
              <w:sz w:val="22"/>
              <w:szCs w:val="22"/>
            </w:rPr>
          </w:pPr>
          <w:hyperlink w:anchor="_Toc420167576" w:history="1">
            <w:r w:rsidRPr="0041102E">
              <w:rPr>
                <w:rStyle w:val="Hyperlink"/>
                <w:noProof/>
              </w:rPr>
              <w:t>d)</w:t>
            </w:r>
            <w:r>
              <w:rPr>
                <w:rFonts w:asciiTheme="minorHAnsi" w:eastAsiaTheme="minorEastAsia" w:hAnsiTheme="minorHAnsi" w:cstheme="minorBidi"/>
                <w:noProof/>
                <w:sz w:val="22"/>
                <w:szCs w:val="22"/>
              </w:rPr>
              <w:tab/>
            </w:r>
            <w:r w:rsidRPr="0041102E">
              <w:rPr>
                <w:rStyle w:val="Hyperlink"/>
                <w:noProof/>
              </w:rPr>
              <w:t>General and Frequently-Asked Questions (FAQs)</w:t>
            </w:r>
            <w:r>
              <w:rPr>
                <w:noProof/>
                <w:webHidden/>
              </w:rPr>
              <w:tab/>
            </w:r>
            <w:r>
              <w:rPr>
                <w:noProof/>
                <w:webHidden/>
              </w:rPr>
              <w:fldChar w:fldCharType="begin"/>
            </w:r>
            <w:r>
              <w:rPr>
                <w:noProof/>
                <w:webHidden/>
              </w:rPr>
              <w:instrText xml:space="preserve"> PAGEREF _Toc420167576 \h </w:instrText>
            </w:r>
            <w:r>
              <w:rPr>
                <w:noProof/>
                <w:webHidden/>
              </w:rPr>
            </w:r>
            <w:r>
              <w:rPr>
                <w:noProof/>
                <w:webHidden/>
              </w:rPr>
              <w:fldChar w:fldCharType="separate"/>
            </w:r>
            <w:r w:rsidR="00782482">
              <w:rPr>
                <w:noProof/>
                <w:webHidden/>
              </w:rPr>
              <w:t>50</w:t>
            </w:r>
            <w:r>
              <w:rPr>
                <w:noProof/>
                <w:webHidden/>
              </w:rPr>
              <w:fldChar w:fldCharType="end"/>
            </w:r>
          </w:hyperlink>
        </w:p>
        <w:p w:rsidR="001844A7" w:rsidRDefault="001844A7">
          <w:pPr>
            <w:pStyle w:val="TOC2"/>
            <w:tabs>
              <w:tab w:val="left" w:pos="660"/>
              <w:tab w:val="right" w:leader="dot" w:pos="9350"/>
            </w:tabs>
            <w:rPr>
              <w:rFonts w:asciiTheme="minorHAnsi" w:eastAsiaTheme="minorEastAsia" w:hAnsiTheme="minorHAnsi" w:cstheme="minorBidi"/>
              <w:noProof/>
              <w:sz w:val="22"/>
              <w:szCs w:val="22"/>
            </w:rPr>
          </w:pPr>
          <w:hyperlink w:anchor="_Toc420167577" w:history="1">
            <w:r w:rsidRPr="0041102E">
              <w:rPr>
                <w:rStyle w:val="Hyperlink"/>
                <w:noProof/>
              </w:rPr>
              <w:t>e)</w:t>
            </w:r>
            <w:r>
              <w:rPr>
                <w:rFonts w:asciiTheme="minorHAnsi" w:eastAsiaTheme="minorEastAsia" w:hAnsiTheme="minorHAnsi" w:cstheme="minorBidi"/>
                <w:noProof/>
                <w:sz w:val="22"/>
                <w:szCs w:val="22"/>
              </w:rPr>
              <w:tab/>
            </w:r>
            <w:r w:rsidRPr="0041102E">
              <w:rPr>
                <w:rStyle w:val="Hyperlink"/>
                <w:noProof/>
              </w:rPr>
              <w:t>RASDR &amp; Myriad RF connectors details</w:t>
            </w:r>
            <w:r>
              <w:rPr>
                <w:noProof/>
                <w:webHidden/>
              </w:rPr>
              <w:tab/>
            </w:r>
            <w:r>
              <w:rPr>
                <w:noProof/>
                <w:webHidden/>
              </w:rPr>
              <w:fldChar w:fldCharType="begin"/>
            </w:r>
            <w:r>
              <w:rPr>
                <w:noProof/>
                <w:webHidden/>
              </w:rPr>
              <w:instrText xml:space="preserve"> PAGEREF _Toc420167577 \h </w:instrText>
            </w:r>
            <w:r>
              <w:rPr>
                <w:noProof/>
                <w:webHidden/>
              </w:rPr>
            </w:r>
            <w:r>
              <w:rPr>
                <w:noProof/>
                <w:webHidden/>
              </w:rPr>
              <w:fldChar w:fldCharType="separate"/>
            </w:r>
            <w:r w:rsidR="00782482">
              <w:rPr>
                <w:noProof/>
                <w:webHidden/>
              </w:rPr>
              <w:t>52</w:t>
            </w:r>
            <w:r>
              <w:rPr>
                <w:noProof/>
                <w:webHidden/>
              </w:rPr>
              <w:fldChar w:fldCharType="end"/>
            </w:r>
          </w:hyperlink>
        </w:p>
        <w:p w:rsidR="001844A7" w:rsidRDefault="001844A7">
          <w:pPr>
            <w:pStyle w:val="TOC3"/>
            <w:tabs>
              <w:tab w:val="right" w:leader="dot" w:pos="9350"/>
            </w:tabs>
            <w:rPr>
              <w:rFonts w:asciiTheme="minorHAnsi" w:eastAsiaTheme="minorEastAsia" w:hAnsiTheme="minorHAnsi" w:cstheme="minorBidi"/>
              <w:noProof/>
              <w:sz w:val="22"/>
              <w:szCs w:val="22"/>
            </w:rPr>
          </w:pPr>
          <w:hyperlink w:anchor="_Toc420167578" w:history="1">
            <w:r w:rsidRPr="0041102E">
              <w:rPr>
                <w:rStyle w:val="Hyperlink"/>
                <w:noProof/>
              </w:rPr>
              <w:t>X1 Connector - DigiRed to Myriad</w:t>
            </w:r>
            <w:r>
              <w:rPr>
                <w:noProof/>
                <w:webHidden/>
              </w:rPr>
              <w:tab/>
            </w:r>
            <w:r>
              <w:rPr>
                <w:noProof/>
                <w:webHidden/>
              </w:rPr>
              <w:fldChar w:fldCharType="begin"/>
            </w:r>
            <w:r>
              <w:rPr>
                <w:noProof/>
                <w:webHidden/>
              </w:rPr>
              <w:instrText xml:space="preserve"> PAGEREF _Toc420167578 \h </w:instrText>
            </w:r>
            <w:r>
              <w:rPr>
                <w:noProof/>
                <w:webHidden/>
              </w:rPr>
            </w:r>
            <w:r>
              <w:rPr>
                <w:noProof/>
                <w:webHidden/>
              </w:rPr>
              <w:fldChar w:fldCharType="separate"/>
            </w:r>
            <w:r w:rsidR="00782482">
              <w:rPr>
                <w:noProof/>
                <w:webHidden/>
              </w:rPr>
              <w:t>52</w:t>
            </w:r>
            <w:r>
              <w:rPr>
                <w:noProof/>
                <w:webHidden/>
              </w:rPr>
              <w:fldChar w:fldCharType="end"/>
            </w:r>
          </w:hyperlink>
        </w:p>
        <w:p w:rsidR="001844A7" w:rsidRDefault="001844A7">
          <w:pPr>
            <w:pStyle w:val="TOC3"/>
            <w:tabs>
              <w:tab w:val="right" w:leader="dot" w:pos="9350"/>
            </w:tabs>
            <w:rPr>
              <w:rFonts w:asciiTheme="minorHAnsi" w:eastAsiaTheme="minorEastAsia" w:hAnsiTheme="minorHAnsi" w:cstheme="minorBidi"/>
              <w:noProof/>
              <w:sz w:val="22"/>
              <w:szCs w:val="22"/>
            </w:rPr>
          </w:pPr>
          <w:hyperlink w:anchor="_Toc420167579" w:history="1">
            <w:r w:rsidRPr="0041102E">
              <w:rPr>
                <w:rStyle w:val="Hyperlink"/>
                <w:noProof/>
              </w:rPr>
              <w:t>X2 Connector - FX3 JTAG interface</w:t>
            </w:r>
            <w:r>
              <w:rPr>
                <w:noProof/>
                <w:webHidden/>
              </w:rPr>
              <w:tab/>
            </w:r>
            <w:r>
              <w:rPr>
                <w:noProof/>
                <w:webHidden/>
              </w:rPr>
              <w:fldChar w:fldCharType="begin"/>
            </w:r>
            <w:r>
              <w:rPr>
                <w:noProof/>
                <w:webHidden/>
              </w:rPr>
              <w:instrText xml:space="preserve"> PAGEREF _Toc420167579 \h </w:instrText>
            </w:r>
            <w:r>
              <w:rPr>
                <w:noProof/>
                <w:webHidden/>
              </w:rPr>
            </w:r>
            <w:r>
              <w:rPr>
                <w:noProof/>
                <w:webHidden/>
              </w:rPr>
              <w:fldChar w:fldCharType="separate"/>
            </w:r>
            <w:r w:rsidR="00782482">
              <w:rPr>
                <w:noProof/>
                <w:webHidden/>
              </w:rPr>
              <w:t>55</w:t>
            </w:r>
            <w:r>
              <w:rPr>
                <w:noProof/>
                <w:webHidden/>
              </w:rPr>
              <w:fldChar w:fldCharType="end"/>
            </w:r>
          </w:hyperlink>
        </w:p>
        <w:p w:rsidR="001844A7" w:rsidRDefault="001844A7">
          <w:pPr>
            <w:pStyle w:val="TOC3"/>
            <w:tabs>
              <w:tab w:val="right" w:leader="dot" w:pos="9350"/>
            </w:tabs>
            <w:rPr>
              <w:rFonts w:asciiTheme="minorHAnsi" w:eastAsiaTheme="minorEastAsia" w:hAnsiTheme="minorHAnsi" w:cstheme="minorBidi"/>
              <w:noProof/>
              <w:sz w:val="22"/>
              <w:szCs w:val="22"/>
            </w:rPr>
          </w:pPr>
          <w:hyperlink w:anchor="_Toc420167580" w:history="1">
            <w:r w:rsidRPr="0041102E">
              <w:rPr>
                <w:rStyle w:val="Hyperlink"/>
                <w:noProof/>
              </w:rPr>
              <w:t>X3 Connector - PPS / Clck-ext and GPIO Connector</w:t>
            </w:r>
            <w:r>
              <w:rPr>
                <w:noProof/>
                <w:webHidden/>
              </w:rPr>
              <w:tab/>
            </w:r>
            <w:r>
              <w:rPr>
                <w:noProof/>
                <w:webHidden/>
              </w:rPr>
              <w:fldChar w:fldCharType="begin"/>
            </w:r>
            <w:r>
              <w:rPr>
                <w:noProof/>
                <w:webHidden/>
              </w:rPr>
              <w:instrText xml:space="preserve"> PAGEREF _Toc420167580 \h </w:instrText>
            </w:r>
            <w:r>
              <w:rPr>
                <w:noProof/>
                <w:webHidden/>
              </w:rPr>
            </w:r>
            <w:r>
              <w:rPr>
                <w:noProof/>
                <w:webHidden/>
              </w:rPr>
              <w:fldChar w:fldCharType="separate"/>
            </w:r>
            <w:r w:rsidR="00782482">
              <w:rPr>
                <w:noProof/>
                <w:webHidden/>
              </w:rPr>
              <w:t>56</w:t>
            </w:r>
            <w:r>
              <w:rPr>
                <w:noProof/>
                <w:webHidden/>
              </w:rPr>
              <w:fldChar w:fldCharType="end"/>
            </w:r>
          </w:hyperlink>
        </w:p>
        <w:p w:rsidR="001844A7" w:rsidRDefault="001844A7">
          <w:pPr>
            <w:pStyle w:val="TOC2"/>
            <w:tabs>
              <w:tab w:val="left" w:pos="660"/>
              <w:tab w:val="right" w:leader="dot" w:pos="9350"/>
            </w:tabs>
            <w:rPr>
              <w:rFonts w:asciiTheme="minorHAnsi" w:eastAsiaTheme="minorEastAsia" w:hAnsiTheme="minorHAnsi" w:cstheme="minorBidi"/>
              <w:noProof/>
              <w:sz w:val="22"/>
              <w:szCs w:val="22"/>
            </w:rPr>
          </w:pPr>
          <w:hyperlink w:anchor="_Toc420167581" w:history="1">
            <w:r w:rsidRPr="0041102E">
              <w:rPr>
                <w:rStyle w:val="Hyperlink"/>
                <w:noProof/>
              </w:rPr>
              <w:t>f)</w:t>
            </w:r>
            <w:r>
              <w:rPr>
                <w:rFonts w:asciiTheme="minorHAnsi" w:eastAsiaTheme="minorEastAsia" w:hAnsiTheme="minorHAnsi" w:cstheme="minorBidi"/>
                <w:noProof/>
                <w:sz w:val="22"/>
                <w:szCs w:val="22"/>
              </w:rPr>
              <w:tab/>
            </w:r>
            <w:r w:rsidRPr="0041102E">
              <w:rPr>
                <w:rStyle w:val="Hyperlink"/>
                <w:noProof/>
              </w:rPr>
              <w:t>X7 Connector - Input Reference Frequency Provision</w:t>
            </w:r>
            <w:r>
              <w:rPr>
                <w:noProof/>
                <w:webHidden/>
              </w:rPr>
              <w:tab/>
            </w:r>
            <w:r>
              <w:rPr>
                <w:noProof/>
                <w:webHidden/>
              </w:rPr>
              <w:fldChar w:fldCharType="begin"/>
            </w:r>
            <w:r>
              <w:rPr>
                <w:noProof/>
                <w:webHidden/>
              </w:rPr>
              <w:instrText xml:space="preserve"> PAGEREF _Toc420167581 \h </w:instrText>
            </w:r>
            <w:r>
              <w:rPr>
                <w:noProof/>
                <w:webHidden/>
              </w:rPr>
            </w:r>
            <w:r>
              <w:rPr>
                <w:noProof/>
                <w:webHidden/>
              </w:rPr>
              <w:fldChar w:fldCharType="separate"/>
            </w:r>
            <w:r w:rsidR="00782482">
              <w:rPr>
                <w:noProof/>
                <w:webHidden/>
              </w:rPr>
              <w:t>56</w:t>
            </w:r>
            <w:r>
              <w:rPr>
                <w:noProof/>
                <w:webHidden/>
              </w:rPr>
              <w:fldChar w:fldCharType="end"/>
            </w:r>
          </w:hyperlink>
        </w:p>
        <w:p w:rsidR="001844A7" w:rsidRDefault="001844A7">
          <w:pPr>
            <w:pStyle w:val="TOC1"/>
            <w:tabs>
              <w:tab w:val="left" w:pos="660"/>
              <w:tab w:val="right" w:leader="dot" w:pos="9350"/>
            </w:tabs>
            <w:rPr>
              <w:rFonts w:asciiTheme="minorHAnsi" w:eastAsiaTheme="minorEastAsia" w:hAnsiTheme="minorHAnsi" w:cstheme="minorBidi"/>
              <w:noProof/>
              <w:sz w:val="22"/>
              <w:szCs w:val="22"/>
            </w:rPr>
          </w:pPr>
          <w:hyperlink w:anchor="_Toc420167582" w:history="1">
            <w:r w:rsidRPr="0041102E">
              <w:rPr>
                <w:rStyle w:val="Hyperlink"/>
                <w:noProof/>
              </w:rPr>
              <w:t>12)</w:t>
            </w:r>
            <w:r>
              <w:rPr>
                <w:rFonts w:asciiTheme="minorHAnsi" w:eastAsiaTheme="minorEastAsia" w:hAnsiTheme="minorHAnsi" w:cstheme="minorBidi"/>
                <w:noProof/>
                <w:sz w:val="22"/>
                <w:szCs w:val="22"/>
              </w:rPr>
              <w:tab/>
            </w:r>
            <w:r w:rsidRPr="0041102E">
              <w:rPr>
                <w:rStyle w:val="Hyperlink"/>
                <w:noProof/>
              </w:rPr>
              <w:t>References</w:t>
            </w:r>
            <w:r>
              <w:rPr>
                <w:noProof/>
                <w:webHidden/>
              </w:rPr>
              <w:tab/>
            </w:r>
            <w:r>
              <w:rPr>
                <w:noProof/>
                <w:webHidden/>
              </w:rPr>
              <w:fldChar w:fldCharType="begin"/>
            </w:r>
            <w:r>
              <w:rPr>
                <w:noProof/>
                <w:webHidden/>
              </w:rPr>
              <w:instrText xml:space="preserve"> PAGEREF _Toc420167582 \h </w:instrText>
            </w:r>
            <w:r>
              <w:rPr>
                <w:noProof/>
                <w:webHidden/>
              </w:rPr>
            </w:r>
            <w:r>
              <w:rPr>
                <w:noProof/>
                <w:webHidden/>
              </w:rPr>
              <w:fldChar w:fldCharType="separate"/>
            </w:r>
            <w:r w:rsidR="00782482">
              <w:rPr>
                <w:noProof/>
                <w:webHidden/>
              </w:rPr>
              <w:t>58</w:t>
            </w:r>
            <w:r>
              <w:rPr>
                <w:noProof/>
                <w:webHidden/>
              </w:rPr>
              <w:fldChar w:fldCharType="end"/>
            </w:r>
          </w:hyperlink>
        </w:p>
        <w:p w:rsidR="001844A7" w:rsidRDefault="001844A7">
          <w:pPr>
            <w:pStyle w:val="TOC1"/>
            <w:tabs>
              <w:tab w:val="left" w:pos="660"/>
              <w:tab w:val="right" w:leader="dot" w:pos="9350"/>
            </w:tabs>
            <w:rPr>
              <w:rFonts w:asciiTheme="minorHAnsi" w:eastAsiaTheme="minorEastAsia" w:hAnsiTheme="minorHAnsi" w:cstheme="minorBidi"/>
              <w:noProof/>
              <w:sz w:val="22"/>
              <w:szCs w:val="22"/>
            </w:rPr>
          </w:pPr>
          <w:hyperlink w:anchor="_Toc420167583" w:history="1">
            <w:r w:rsidRPr="0041102E">
              <w:rPr>
                <w:rStyle w:val="Hyperlink"/>
                <w:noProof/>
              </w:rPr>
              <w:t>13)</w:t>
            </w:r>
            <w:r>
              <w:rPr>
                <w:rFonts w:asciiTheme="minorHAnsi" w:eastAsiaTheme="minorEastAsia" w:hAnsiTheme="minorHAnsi" w:cstheme="minorBidi"/>
                <w:noProof/>
                <w:sz w:val="22"/>
                <w:szCs w:val="22"/>
              </w:rPr>
              <w:tab/>
            </w:r>
            <w:r w:rsidRPr="0041102E">
              <w:rPr>
                <w:rStyle w:val="Hyperlink"/>
                <w:noProof/>
              </w:rPr>
              <w:t>Index</w:t>
            </w:r>
            <w:r>
              <w:rPr>
                <w:noProof/>
                <w:webHidden/>
              </w:rPr>
              <w:tab/>
            </w:r>
            <w:r>
              <w:rPr>
                <w:noProof/>
                <w:webHidden/>
              </w:rPr>
              <w:fldChar w:fldCharType="begin"/>
            </w:r>
            <w:r>
              <w:rPr>
                <w:noProof/>
                <w:webHidden/>
              </w:rPr>
              <w:instrText xml:space="preserve"> PAGEREF _Toc420167583 \h </w:instrText>
            </w:r>
            <w:r>
              <w:rPr>
                <w:noProof/>
                <w:webHidden/>
              </w:rPr>
            </w:r>
            <w:r>
              <w:rPr>
                <w:noProof/>
                <w:webHidden/>
              </w:rPr>
              <w:fldChar w:fldCharType="separate"/>
            </w:r>
            <w:r w:rsidR="00782482">
              <w:rPr>
                <w:noProof/>
                <w:webHidden/>
              </w:rPr>
              <w:t>62</w:t>
            </w:r>
            <w:r>
              <w:rPr>
                <w:noProof/>
                <w:webHidden/>
              </w:rPr>
              <w:fldChar w:fldCharType="end"/>
            </w:r>
          </w:hyperlink>
        </w:p>
        <w:p w:rsidR="00E80456" w:rsidRDefault="00D953D3">
          <w:r>
            <w:fldChar w:fldCharType="end"/>
          </w:r>
        </w:p>
        <w:p w:rsidR="00E80456" w:rsidRDefault="00E80456">
          <w:r>
            <w:br w:type="page"/>
          </w:r>
        </w:p>
        <w:p w:rsidR="00B75A65" w:rsidRDefault="006C3584"/>
      </w:sdtContent>
    </w:sdt>
    <w:p w:rsidR="00B75A65" w:rsidRPr="00B75A65" w:rsidRDefault="00B75A65" w:rsidP="00B75A65"/>
    <w:p w:rsidR="001844A7" w:rsidRDefault="000B3838">
      <w:pPr>
        <w:pStyle w:val="TableofFigures"/>
        <w:tabs>
          <w:tab w:val="right" w:leader="dot" w:pos="9350"/>
        </w:tabs>
        <w:rPr>
          <w:noProof/>
        </w:rPr>
      </w:pPr>
      <w:r w:rsidRPr="006C3584">
        <w:t xml:space="preserve">List </w:t>
      </w:r>
      <w:proofErr w:type="gramStart"/>
      <w:r w:rsidRPr="006C3584">
        <w:t>of  Figures</w:t>
      </w:r>
      <w:proofErr w:type="gramEnd"/>
      <w:r w:rsidR="00D953D3">
        <w:fldChar w:fldCharType="begin"/>
      </w:r>
      <w:r w:rsidR="00722E94">
        <w:instrText xml:space="preserve"> TOC \c "Figure" </w:instrText>
      </w:r>
      <w:r w:rsidR="00D953D3">
        <w:fldChar w:fldCharType="separate"/>
      </w:r>
    </w:p>
    <w:p w:rsidR="001844A7" w:rsidRDefault="001844A7">
      <w:pPr>
        <w:pStyle w:val="TableofFigures"/>
        <w:tabs>
          <w:tab w:val="right" w:leader="dot" w:pos="9350"/>
        </w:tabs>
        <w:rPr>
          <w:rFonts w:asciiTheme="minorHAnsi" w:eastAsiaTheme="minorEastAsia" w:hAnsiTheme="minorHAnsi" w:cstheme="minorBidi"/>
          <w:noProof/>
          <w:sz w:val="22"/>
          <w:szCs w:val="22"/>
        </w:rPr>
      </w:pPr>
      <w:r>
        <w:rPr>
          <w:noProof/>
        </w:rPr>
        <w:t>Figure 1 RASDR functional overview.</w:t>
      </w:r>
      <w:r>
        <w:rPr>
          <w:noProof/>
        </w:rPr>
        <w:tab/>
      </w:r>
      <w:r>
        <w:rPr>
          <w:noProof/>
        </w:rPr>
        <w:fldChar w:fldCharType="begin"/>
      </w:r>
      <w:r>
        <w:rPr>
          <w:noProof/>
        </w:rPr>
        <w:instrText xml:space="preserve"> PAGEREF _Toc420167584 \h </w:instrText>
      </w:r>
      <w:r>
        <w:rPr>
          <w:noProof/>
        </w:rPr>
      </w:r>
      <w:r>
        <w:rPr>
          <w:noProof/>
        </w:rPr>
        <w:fldChar w:fldCharType="separate"/>
      </w:r>
      <w:r w:rsidR="00782482">
        <w:rPr>
          <w:noProof/>
        </w:rPr>
        <w:t>13</w:t>
      </w:r>
      <w:r>
        <w:rPr>
          <w:noProof/>
        </w:rPr>
        <w:fldChar w:fldCharType="end"/>
      </w:r>
    </w:p>
    <w:p w:rsidR="001844A7" w:rsidRDefault="001844A7">
      <w:pPr>
        <w:pStyle w:val="TableofFigures"/>
        <w:tabs>
          <w:tab w:val="right" w:leader="dot" w:pos="9350"/>
        </w:tabs>
        <w:rPr>
          <w:rFonts w:asciiTheme="minorHAnsi" w:eastAsiaTheme="minorEastAsia" w:hAnsiTheme="minorHAnsi" w:cstheme="minorBidi"/>
          <w:noProof/>
          <w:sz w:val="22"/>
          <w:szCs w:val="22"/>
        </w:rPr>
      </w:pPr>
      <w:r>
        <w:rPr>
          <w:noProof/>
        </w:rPr>
        <w:t>Figure 2 RASDR mounted in case</w:t>
      </w:r>
      <w:r>
        <w:rPr>
          <w:noProof/>
        </w:rPr>
        <w:tab/>
      </w:r>
      <w:r>
        <w:rPr>
          <w:noProof/>
        </w:rPr>
        <w:fldChar w:fldCharType="begin"/>
      </w:r>
      <w:r>
        <w:rPr>
          <w:noProof/>
        </w:rPr>
        <w:instrText xml:space="preserve"> PAGEREF _Toc420167585 \h </w:instrText>
      </w:r>
      <w:r>
        <w:rPr>
          <w:noProof/>
        </w:rPr>
      </w:r>
      <w:r>
        <w:rPr>
          <w:noProof/>
        </w:rPr>
        <w:fldChar w:fldCharType="separate"/>
      </w:r>
      <w:r w:rsidR="00782482">
        <w:rPr>
          <w:noProof/>
        </w:rPr>
        <w:t>13</w:t>
      </w:r>
      <w:r>
        <w:rPr>
          <w:noProof/>
        </w:rPr>
        <w:fldChar w:fldCharType="end"/>
      </w:r>
    </w:p>
    <w:p w:rsidR="001844A7" w:rsidRDefault="001844A7">
      <w:pPr>
        <w:pStyle w:val="TableofFigures"/>
        <w:tabs>
          <w:tab w:val="right" w:leader="dot" w:pos="9350"/>
        </w:tabs>
        <w:rPr>
          <w:rFonts w:asciiTheme="minorHAnsi" w:eastAsiaTheme="minorEastAsia" w:hAnsiTheme="minorHAnsi" w:cstheme="minorBidi"/>
          <w:noProof/>
          <w:sz w:val="22"/>
          <w:szCs w:val="22"/>
        </w:rPr>
      </w:pPr>
      <w:r>
        <w:rPr>
          <w:noProof/>
        </w:rPr>
        <w:t>Figure 3  Typical RASDR observatory suitable for H1 observations</w:t>
      </w:r>
      <w:r>
        <w:rPr>
          <w:noProof/>
        </w:rPr>
        <w:tab/>
      </w:r>
      <w:r>
        <w:rPr>
          <w:noProof/>
        </w:rPr>
        <w:fldChar w:fldCharType="begin"/>
      </w:r>
      <w:r>
        <w:rPr>
          <w:noProof/>
        </w:rPr>
        <w:instrText xml:space="preserve"> PAGEREF _Toc420167586 \h </w:instrText>
      </w:r>
      <w:r>
        <w:rPr>
          <w:noProof/>
        </w:rPr>
      </w:r>
      <w:r>
        <w:rPr>
          <w:noProof/>
        </w:rPr>
        <w:fldChar w:fldCharType="separate"/>
      </w:r>
      <w:r w:rsidR="00782482">
        <w:rPr>
          <w:noProof/>
        </w:rPr>
        <w:t>15</w:t>
      </w:r>
      <w:r>
        <w:rPr>
          <w:noProof/>
        </w:rPr>
        <w:fldChar w:fldCharType="end"/>
      </w:r>
    </w:p>
    <w:p w:rsidR="001844A7" w:rsidRDefault="001844A7">
      <w:pPr>
        <w:pStyle w:val="TableofFigures"/>
        <w:tabs>
          <w:tab w:val="right" w:leader="dot" w:pos="9350"/>
        </w:tabs>
        <w:rPr>
          <w:rFonts w:asciiTheme="minorHAnsi" w:eastAsiaTheme="minorEastAsia" w:hAnsiTheme="minorHAnsi" w:cstheme="minorBidi"/>
          <w:noProof/>
          <w:sz w:val="22"/>
          <w:szCs w:val="22"/>
        </w:rPr>
      </w:pPr>
      <w:r>
        <w:rPr>
          <w:noProof/>
        </w:rPr>
        <w:t>Figure 4 – The user may receive an error message if RASDR inserted prior to driver update.  This is especially likely with use of USB3.0 on some computers.</w:t>
      </w:r>
      <w:r>
        <w:rPr>
          <w:noProof/>
        </w:rPr>
        <w:tab/>
      </w:r>
      <w:r>
        <w:rPr>
          <w:noProof/>
        </w:rPr>
        <w:fldChar w:fldCharType="begin"/>
      </w:r>
      <w:r>
        <w:rPr>
          <w:noProof/>
        </w:rPr>
        <w:instrText xml:space="preserve"> PAGEREF _Toc420167587 \h </w:instrText>
      </w:r>
      <w:r>
        <w:rPr>
          <w:noProof/>
        </w:rPr>
      </w:r>
      <w:r>
        <w:rPr>
          <w:noProof/>
        </w:rPr>
        <w:fldChar w:fldCharType="separate"/>
      </w:r>
      <w:r w:rsidR="00782482">
        <w:rPr>
          <w:noProof/>
        </w:rPr>
        <w:t>17</w:t>
      </w:r>
      <w:r>
        <w:rPr>
          <w:noProof/>
        </w:rPr>
        <w:fldChar w:fldCharType="end"/>
      </w:r>
    </w:p>
    <w:p w:rsidR="001844A7" w:rsidRDefault="001844A7">
      <w:pPr>
        <w:pStyle w:val="TableofFigures"/>
        <w:tabs>
          <w:tab w:val="right" w:leader="dot" w:pos="9350"/>
        </w:tabs>
        <w:rPr>
          <w:rFonts w:asciiTheme="minorHAnsi" w:eastAsiaTheme="minorEastAsia" w:hAnsiTheme="minorHAnsi" w:cstheme="minorBidi"/>
          <w:noProof/>
          <w:sz w:val="22"/>
          <w:szCs w:val="22"/>
        </w:rPr>
      </w:pPr>
      <w:r>
        <w:rPr>
          <w:noProof/>
        </w:rPr>
        <w:t>Figure 5 - Choose Device Manager and Update Driver Software</w:t>
      </w:r>
      <w:r>
        <w:rPr>
          <w:noProof/>
        </w:rPr>
        <w:tab/>
      </w:r>
      <w:r>
        <w:rPr>
          <w:noProof/>
        </w:rPr>
        <w:fldChar w:fldCharType="begin"/>
      </w:r>
      <w:r>
        <w:rPr>
          <w:noProof/>
        </w:rPr>
        <w:instrText xml:space="preserve"> PAGEREF _Toc420167588 \h </w:instrText>
      </w:r>
      <w:r>
        <w:rPr>
          <w:noProof/>
        </w:rPr>
      </w:r>
      <w:r>
        <w:rPr>
          <w:noProof/>
        </w:rPr>
        <w:fldChar w:fldCharType="separate"/>
      </w:r>
      <w:r w:rsidR="00782482">
        <w:rPr>
          <w:noProof/>
        </w:rPr>
        <w:t>18</w:t>
      </w:r>
      <w:r>
        <w:rPr>
          <w:noProof/>
        </w:rPr>
        <w:fldChar w:fldCharType="end"/>
      </w:r>
    </w:p>
    <w:p w:rsidR="001844A7" w:rsidRDefault="001844A7">
      <w:pPr>
        <w:pStyle w:val="TableofFigures"/>
        <w:tabs>
          <w:tab w:val="right" w:leader="dot" w:pos="9350"/>
        </w:tabs>
        <w:rPr>
          <w:rFonts w:asciiTheme="minorHAnsi" w:eastAsiaTheme="minorEastAsia" w:hAnsiTheme="minorHAnsi" w:cstheme="minorBidi"/>
          <w:noProof/>
          <w:sz w:val="22"/>
          <w:szCs w:val="22"/>
        </w:rPr>
      </w:pPr>
      <w:r>
        <w:rPr>
          <w:noProof/>
        </w:rPr>
        <w:t>Figure 6 - RASDR Driver successful installed</w:t>
      </w:r>
      <w:r>
        <w:rPr>
          <w:noProof/>
        </w:rPr>
        <w:tab/>
      </w:r>
      <w:r>
        <w:rPr>
          <w:noProof/>
        </w:rPr>
        <w:fldChar w:fldCharType="begin"/>
      </w:r>
      <w:r>
        <w:rPr>
          <w:noProof/>
        </w:rPr>
        <w:instrText xml:space="preserve"> PAGEREF _Toc420167589 \h </w:instrText>
      </w:r>
      <w:r>
        <w:rPr>
          <w:noProof/>
        </w:rPr>
      </w:r>
      <w:r>
        <w:rPr>
          <w:noProof/>
        </w:rPr>
        <w:fldChar w:fldCharType="separate"/>
      </w:r>
      <w:r w:rsidR="00782482">
        <w:rPr>
          <w:noProof/>
        </w:rPr>
        <w:t>18</w:t>
      </w:r>
      <w:r>
        <w:rPr>
          <w:noProof/>
        </w:rPr>
        <w:fldChar w:fldCharType="end"/>
      </w:r>
    </w:p>
    <w:p w:rsidR="001844A7" w:rsidRDefault="001844A7">
      <w:pPr>
        <w:pStyle w:val="TableofFigures"/>
        <w:tabs>
          <w:tab w:val="right" w:leader="dot" w:pos="9350"/>
        </w:tabs>
        <w:rPr>
          <w:rFonts w:asciiTheme="minorHAnsi" w:eastAsiaTheme="minorEastAsia" w:hAnsiTheme="minorHAnsi" w:cstheme="minorBidi"/>
          <w:noProof/>
          <w:sz w:val="22"/>
          <w:szCs w:val="22"/>
        </w:rPr>
      </w:pPr>
      <w:r>
        <w:rPr>
          <w:noProof/>
        </w:rPr>
        <w:t>Figure 7 - Message Displayed when RASDR is connected to a port with insufficient power delivery</w:t>
      </w:r>
      <w:r>
        <w:rPr>
          <w:noProof/>
        </w:rPr>
        <w:tab/>
      </w:r>
      <w:r>
        <w:rPr>
          <w:noProof/>
        </w:rPr>
        <w:fldChar w:fldCharType="begin"/>
      </w:r>
      <w:r>
        <w:rPr>
          <w:noProof/>
        </w:rPr>
        <w:instrText xml:space="preserve"> PAGEREF _Toc420167590 \h </w:instrText>
      </w:r>
      <w:r>
        <w:rPr>
          <w:noProof/>
        </w:rPr>
      </w:r>
      <w:r>
        <w:rPr>
          <w:noProof/>
        </w:rPr>
        <w:fldChar w:fldCharType="separate"/>
      </w:r>
      <w:r w:rsidR="00782482">
        <w:rPr>
          <w:noProof/>
        </w:rPr>
        <w:t>19</w:t>
      </w:r>
      <w:r>
        <w:rPr>
          <w:noProof/>
        </w:rPr>
        <w:fldChar w:fldCharType="end"/>
      </w:r>
    </w:p>
    <w:p w:rsidR="001844A7" w:rsidRDefault="001844A7">
      <w:pPr>
        <w:pStyle w:val="TableofFigures"/>
        <w:tabs>
          <w:tab w:val="right" w:leader="dot" w:pos="9350"/>
        </w:tabs>
        <w:rPr>
          <w:rFonts w:asciiTheme="minorHAnsi" w:eastAsiaTheme="minorEastAsia" w:hAnsiTheme="minorHAnsi" w:cstheme="minorBidi"/>
          <w:noProof/>
          <w:sz w:val="22"/>
          <w:szCs w:val="22"/>
        </w:rPr>
      </w:pPr>
      <w:r>
        <w:rPr>
          <w:noProof/>
        </w:rPr>
        <w:t>Figure 8 The core hardware RASDR package consists of two circuit boards.</w:t>
      </w:r>
      <w:r>
        <w:rPr>
          <w:noProof/>
        </w:rPr>
        <w:tab/>
      </w:r>
      <w:r>
        <w:rPr>
          <w:noProof/>
        </w:rPr>
        <w:fldChar w:fldCharType="begin"/>
      </w:r>
      <w:r>
        <w:rPr>
          <w:noProof/>
        </w:rPr>
        <w:instrText xml:space="preserve"> PAGEREF _Toc420167591 \h </w:instrText>
      </w:r>
      <w:r>
        <w:rPr>
          <w:noProof/>
        </w:rPr>
      </w:r>
      <w:r>
        <w:rPr>
          <w:noProof/>
        </w:rPr>
        <w:fldChar w:fldCharType="separate"/>
      </w:r>
      <w:r w:rsidR="00782482">
        <w:rPr>
          <w:noProof/>
        </w:rPr>
        <w:t>20</w:t>
      </w:r>
      <w:r>
        <w:rPr>
          <w:noProof/>
        </w:rPr>
        <w:fldChar w:fldCharType="end"/>
      </w:r>
    </w:p>
    <w:p w:rsidR="001844A7" w:rsidRDefault="001844A7">
      <w:pPr>
        <w:pStyle w:val="TableofFigures"/>
        <w:tabs>
          <w:tab w:val="right" w:leader="dot" w:pos="9350"/>
        </w:tabs>
        <w:rPr>
          <w:rFonts w:asciiTheme="minorHAnsi" w:eastAsiaTheme="minorEastAsia" w:hAnsiTheme="minorHAnsi" w:cstheme="minorBidi"/>
          <w:noProof/>
          <w:sz w:val="22"/>
          <w:szCs w:val="22"/>
        </w:rPr>
      </w:pPr>
      <w:r>
        <w:rPr>
          <w:noProof/>
        </w:rPr>
        <w:t>Figure 9. The Myriad-RF board was manufactured in several versions. SARA boards produced in 2014 are matched to the DigiRED board.  Earlier versions may require addition of a simple dongle with extra resistors.</w:t>
      </w:r>
      <w:r>
        <w:rPr>
          <w:noProof/>
        </w:rPr>
        <w:tab/>
      </w:r>
      <w:r>
        <w:rPr>
          <w:noProof/>
        </w:rPr>
        <w:fldChar w:fldCharType="begin"/>
      </w:r>
      <w:r>
        <w:rPr>
          <w:noProof/>
        </w:rPr>
        <w:instrText xml:space="preserve"> PAGEREF _Toc420167592 \h </w:instrText>
      </w:r>
      <w:r>
        <w:rPr>
          <w:noProof/>
        </w:rPr>
      </w:r>
      <w:r>
        <w:rPr>
          <w:noProof/>
        </w:rPr>
        <w:fldChar w:fldCharType="separate"/>
      </w:r>
      <w:r w:rsidR="00782482">
        <w:rPr>
          <w:noProof/>
        </w:rPr>
        <w:t>20</w:t>
      </w:r>
      <w:r>
        <w:rPr>
          <w:noProof/>
        </w:rPr>
        <w:fldChar w:fldCharType="end"/>
      </w:r>
    </w:p>
    <w:p w:rsidR="001844A7" w:rsidRDefault="001844A7">
      <w:pPr>
        <w:pStyle w:val="TableofFigures"/>
        <w:tabs>
          <w:tab w:val="right" w:leader="dot" w:pos="9350"/>
        </w:tabs>
        <w:rPr>
          <w:rFonts w:asciiTheme="minorHAnsi" w:eastAsiaTheme="minorEastAsia" w:hAnsiTheme="minorHAnsi" w:cstheme="minorBidi"/>
          <w:noProof/>
          <w:sz w:val="22"/>
          <w:szCs w:val="22"/>
        </w:rPr>
      </w:pPr>
      <w:r>
        <w:rPr>
          <w:noProof/>
        </w:rPr>
        <w:t>Figure 10 The MyriadRF board is the RF section of RASDR, and interfaces directly to DigiRED via the X3 connector .  The SMA connectors are for transmit and receive sections. Only receive operations are currently supported by the RASDR team.</w:t>
      </w:r>
      <w:r>
        <w:rPr>
          <w:noProof/>
        </w:rPr>
        <w:tab/>
      </w:r>
      <w:r>
        <w:rPr>
          <w:noProof/>
        </w:rPr>
        <w:fldChar w:fldCharType="begin"/>
      </w:r>
      <w:r>
        <w:rPr>
          <w:noProof/>
        </w:rPr>
        <w:instrText xml:space="preserve"> PAGEREF _Toc420167593 \h </w:instrText>
      </w:r>
      <w:r>
        <w:rPr>
          <w:noProof/>
        </w:rPr>
      </w:r>
      <w:r>
        <w:rPr>
          <w:noProof/>
        </w:rPr>
        <w:fldChar w:fldCharType="separate"/>
      </w:r>
      <w:r w:rsidR="00782482">
        <w:rPr>
          <w:noProof/>
        </w:rPr>
        <w:t>22</w:t>
      </w:r>
      <w:r>
        <w:rPr>
          <w:noProof/>
        </w:rPr>
        <w:fldChar w:fldCharType="end"/>
      </w:r>
    </w:p>
    <w:p w:rsidR="001844A7" w:rsidRDefault="001844A7">
      <w:pPr>
        <w:pStyle w:val="TableofFigures"/>
        <w:tabs>
          <w:tab w:val="right" w:leader="dot" w:pos="9350"/>
        </w:tabs>
        <w:rPr>
          <w:rFonts w:asciiTheme="minorHAnsi" w:eastAsiaTheme="minorEastAsia" w:hAnsiTheme="minorHAnsi" w:cstheme="minorBidi"/>
          <w:noProof/>
          <w:sz w:val="22"/>
          <w:szCs w:val="22"/>
        </w:rPr>
      </w:pPr>
      <w:r>
        <w:rPr>
          <w:noProof/>
        </w:rPr>
        <w:t>Figure 11 DigiRED connection descriptions.</w:t>
      </w:r>
      <w:r>
        <w:rPr>
          <w:noProof/>
        </w:rPr>
        <w:tab/>
      </w:r>
      <w:r>
        <w:rPr>
          <w:noProof/>
        </w:rPr>
        <w:fldChar w:fldCharType="begin"/>
      </w:r>
      <w:r>
        <w:rPr>
          <w:noProof/>
        </w:rPr>
        <w:instrText xml:space="preserve"> PAGEREF _Toc420167594 \h </w:instrText>
      </w:r>
      <w:r>
        <w:rPr>
          <w:noProof/>
        </w:rPr>
      </w:r>
      <w:r>
        <w:rPr>
          <w:noProof/>
        </w:rPr>
        <w:fldChar w:fldCharType="separate"/>
      </w:r>
      <w:r w:rsidR="00782482">
        <w:rPr>
          <w:noProof/>
        </w:rPr>
        <w:t>23</w:t>
      </w:r>
      <w:r>
        <w:rPr>
          <w:noProof/>
        </w:rPr>
        <w:fldChar w:fldCharType="end"/>
      </w:r>
    </w:p>
    <w:p w:rsidR="001844A7" w:rsidRDefault="001844A7">
      <w:pPr>
        <w:pStyle w:val="TableofFigures"/>
        <w:tabs>
          <w:tab w:val="right" w:leader="dot" w:pos="9350"/>
        </w:tabs>
        <w:rPr>
          <w:rFonts w:asciiTheme="minorHAnsi" w:eastAsiaTheme="minorEastAsia" w:hAnsiTheme="minorHAnsi" w:cstheme="minorBidi"/>
          <w:noProof/>
          <w:sz w:val="22"/>
          <w:szCs w:val="22"/>
        </w:rPr>
      </w:pPr>
      <w:r>
        <w:rPr>
          <w:noProof/>
        </w:rPr>
        <w:t>Figure 12 Some Konig© (L) and Inateck©  PCIE cards provide USB2/USB3 connectivity to PC desktop computers.</w:t>
      </w:r>
      <w:r>
        <w:rPr>
          <w:noProof/>
        </w:rPr>
        <w:tab/>
      </w:r>
      <w:r>
        <w:rPr>
          <w:noProof/>
        </w:rPr>
        <w:fldChar w:fldCharType="begin"/>
      </w:r>
      <w:r>
        <w:rPr>
          <w:noProof/>
        </w:rPr>
        <w:instrText xml:space="preserve"> PAGEREF _Toc420167595 \h </w:instrText>
      </w:r>
      <w:r>
        <w:rPr>
          <w:noProof/>
        </w:rPr>
      </w:r>
      <w:r>
        <w:rPr>
          <w:noProof/>
        </w:rPr>
        <w:fldChar w:fldCharType="separate"/>
      </w:r>
      <w:r w:rsidR="00782482">
        <w:rPr>
          <w:noProof/>
        </w:rPr>
        <w:t>24</w:t>
      </w:r>
      <w:r>
        <w:rPr>
          <w:noProof/>
        </w:rPr>
        <w:fldChar w:fldCharType="end"/>
      </w:r>
    </w:p>
    <w:p w:rsidR="001844A7" w:rsidRDefault="001844A7">
      <w:pPr>
        <w:pStyle w:val="TableofFigures"/>
        <w:tabs>
          <w:tab w:val="right" w:leader="dot" w:pos="9350"/>
        </w:tabs>
        <w:rPr>
          <w:rFonts w:asciiTheme="minorHAnsi" w:eastAsiaTheme="minorEastAsia" w:hAnsiTheme="minorHAnsi" w:cstheme="minorBidi"/>
          <w:noProof/>
          <w:sz w:val="22"/>
          <w:szCs w:val="22"/>
        </w:rPr>
      </w:pPr>
      <w:r>
        <w:rPr>
          <w:noProof/>
        </w:rPr>
        <w:t>Figure 13 LED Indicators on digiRED board.</w:t>
      </w:r>
      <w:r>
        <w:rPr>
          <w:noProof/>
        </w:rPr>
        <w:tab/>
      </w:r>
      <w:r>
        <w:rPr>
          <w:noProof/>
        </w:rPr>
        <w:fldChar w:fldCharType="begin"/>
      </w:r>
      <w:r>
        <w:rPr>
          <w:noProof/>
        </w:rPr>
        <w:instrText xml:space="preserve"> PAGEREF _Toc420167596 \h </w:instrText>
      </w:r>
      <w:r>
        <w:rPr>
          <w:noProof/>
        </w:rPr>
      </w:r>
      <w:r>
        <w:rPr>
          <w:noProof/>
        </w:rPr>
        <w:fldChar w:fldCharType="separate"/>
      </w:r>
      <w:r w:rsidR="00782482">
        <w:rPr>
          <w:noProof/>
        </w:rPr>
        <w:t>25</w:t>
      </w:r>
      <w:r>
        <w:rPr>
          <w:noProof/>
        </w:rPr>
        <w:fldChar w:fldCharType="end"/>
      </w:r>
    </w:p>
    <w:p w:rsidR="001844A7" w:rsidRDefault="001844A7">
      <w:pPr>
        <w:pStyle w:val="TableofFigures"/>
        <w:tabs>
          <w:tab w:val="right" w:leader="dot" w:pos="9350"/>
        </w:tabs>
        <w:rPr>
          <w:rFonts w:asciiTheme="minorHAnsi" w:eastAsiaTheme="minorEastAsia" w:hAnsiTheme="minorHAnsi" w:cstheme="minorBidi"/>
          <w:noProof/>
          <w:sz w:val="22"/>
          <w:szCs w:val="22"/>
        </w:rPr>
      </w:pPr>
      <w:r>
        <w:rPr>
          <w:noProof/>
        </w:rPr>
        <w:t>Figure 14 (L) shows Rx and Tx LED indicators and (R) shows location of LED D9.</w:t>
      </w:r>
      <w:r>
        <w:rPr>
          <w:noProof/>
        </w:rPr>
        <w:tab/>
      </w:r>
      <w:r>
        <w:rPr>
          <w:noProof/>
        </w:rPr>
        <w:fldChar w:fldCharType="begin"/>
      </w:r>
      <w:r>
        <w:rPr>
          <w:noProof/>
        </w:rPr>
        <w:instrText xml:space="preserve"> PAGEREF _Toc420167597 \h </w:instrText>
      </w:r>
      <w:r>
        <w:rPr>
          <w:noProof/>
        </w:rPr>
      </w:r>
      <w:r>
        <w:rPr>
          <w:noProof/>
        </w:rPr>
        <w:fldChar w:fldCharType="separate"/>
      </w:r>
      <w:r w:rsidR="00782482">
        <w:rPr>
          <w:noProof/>
        </w:rPr>
        <w:t>25</w:t>
      </w:r>
      <w:r>
        <w:rPr>
          <w:noProof/>
        </w:rPr>
        <w:fldChar w:fldCharType="end"/>
      </w:r>
    </w:p>
    <w:p w:rsidR="001844A7" w:rsidRDefault="001844A7">
      <w:pPr>
        <w:pStyle w:val="TableofFigures"/>
        <w:tabs>
          <w:tab w:val="right" w:leader="dot" w:pos="9350"/>
        </w:tabs>
        <w:rPr>
          <w:rFonts w:asciiTheme="minorHAnsi" w:eastAsiaTheme="minorEastAsia" w:hAnsiTheme="minorHAnsi" w:cstheme="minorBidi"/>
          <w:noProof/>
          <w:sz w:val="22"/>
          <w:szCs w:val="22"/>
        </w:rPr>
      </w:pPr>
      <w:r>
        <w:rPr>
          <w:noProof/>
        </w:rPr>
        <w:t>Figure 15 GUI Start window of the RASDRViewer application</w:t>
      </w:r>
      <w:r>
        <w:rPr>
          <w:noProof/>
        </w:rPr>
        <w:tab/>
      </w:r>
      <w:r>
        <w:rPr>
          <w:noProof/>
        </w:rPr>
        <w:fldChar w:fldCharType="begin"/>
      </w:r>
      <w:r>
        <w:rPr>
          <w:noProof/>
        </w:rPr>
        <w:instrText xml:space="preserve"> PAGEREF _Toc420167598 \h </w:instrText>
      </w:r>
      <w:r>
        <w:rPr>
          <w:noProof/>
        </w:rPr>
      </w:r>
      <w:r>
        <w:rPr>
          <w:noProof/>
        </w:rPr>
        <w:fldChar w:fldCharType="separate"/>
      </w:r>
      <w:r w:rsidR="00782482">
        <w:rPr>
          <w:noProof/>
        </w:rPr>
        <w:t>29</w:t>
      </w:r>
      <w:r>
        <w:rPr>
          <w:noProof/>
        </w:rPr>
        <w:fldChar w:fldCharType="end"/>
      </w:r>
    </w:p>
    <w:p w:rsidR="001844A7" w:rsidRDefault="001844A7">
      <w:pPr>
        <w:pStyle w:val="TableofFigures"/>
        <w:tabs>
          <w:tab w:val="right" w:leader="dot" w:pos="9350"/>
        </w:tabs>
        <w:rPr>
          <w:rFonts w:asciiTheme="minorHAnsi" w:eastAsiaTheme="minorEastAsia" w:hAnsiTheme="minorHAnsi" w:cstheme="minorBidi"/>
          <w:noProof/>
          <w:sz w:val="22"/>
          <w:szCs w:val="22"/>
        </w:rPr>
      </w:pPr>
      <w:r>
        <w:rPr>
          <w:noProof/>
        </w:rPr>
        <w:t>Figure 16 Lime Microsystems chip control settings</w:t>
      </w:r>
      <w:r>
        <w:rPr>
          <w:noProof/>
        </w:rPr>
        <w:tab/>
      </w:r>
      <w:r>
        <w:rPr>
          <w:noProof/>
        </w:rPr>
        <w:fldChar w:fldCharType="begin"/>
      </w:r>
      <w:r>
        <w:rPr>
          <w:noProof/>
        </w:rPr>
        <w:instrText xml:space="preserve"> PAGEREF _Toc420167599 \h </w:instrText>
      </w:r>
      <w:r>
        <w:rPr>
          <w:noProof/>
        </w:rPr>
      </w:r>
      <w:r>
        <w:rPr>
          <w:noProof/>
        </w:rPr>
        <w:fldChar w:fldCharType="separate"/>
      </w:r>
      <w:r w:rsidR="00782482">
        <w:rPr>
          <w:noProof/>
        </w:rPr>
        <w:t>30</w:t>
      </w:r>
      <w:r>
        <w:rPr>
          <w:noProof/>
        </w:rPr>
        <w:fldChar w:fldCharType="end"/>
      </w:r>
    </w:p>
    <w:p w:rsidR="001844A7" w:rsidRDefault="001844A7">
      <w:pPr>
        <w:pStyle w:val="TableofFigures"/>
        <w:tabs>
          <w:tab w:val="right" w:leader="dot" w:pos="9350"/>
        </w:tabs>
        <w:rPr>
          <w:rFonts w:asciiTheme="minorHAnsi" w:eastAsiaTheme="minorEastAsia" w:hAnsiTheme="minorHAnsi" w:cstheme="minorBidi"/>
          <w:noProof/>
          <w:sz w:val="22"/>
          <w:szCs w:val="22"/>
        </w:rPr>
      </w:pPr>
      <w:r>
        <w:rPr>
          <w:noProof/>
        </w:rPr>
        <w:t>Figure 17 ADC Power input</w:t>
      </w:r>
      <w:r>
        <w:rPr>
          <w:noProof/>
        </w:rPr>
        <w:tab/>
      </w:r>
      <w:r>
        <w:rPr>
          <w:noProof/>
        </w:rPr>
        <w:fldChar w:fldCharType="begin"/>
      </w:r>
      <w:r>
        <w:rPr>
          <w:noProof/>
        </w:rPr>
        <w:instrText xml:space="preserve"> PAGEREF _Toc420167600 \h </w:instrText>
      </w:r>
      <w:r>
        <w:rPr>
          <w:noProof/>
        </w:rPr>
      </w:r>
      <w:r>
        <w:rPr>
          <w:noProof/>
        </w:rPr>
        <w:fldChar w:fldCharType="separate"/>
      </w:r>
      <w:r w:rsidR="00782482">
        <w:rPr>
          <w:noProof/>
        </w:rPr>
        <w:t>30</w:t>
      </w:r>
      <w:r>
        <w:rPr>
          <w:noProof/>
        </w:rPr>
        <w:fldChar w:fldCharType="end"/>
      </w:r>
    </w:p>
    <w:p w:rsidR="001844A7" w:rsidRDefault="001844A7">
      <w:pPr>
        <w:pStyle w:val="TableofFigures"/>
        <w:tabs>
          <w:tab w:val="right" w:leader="dot" w:pos="9350"/>
        </w:tabs>
        <w:rPr>
          <w:rFonts w:asciiTheme="minorHAnsi" w:eastAsiaTheme="minorEastAsia" w:hAnsiTheme="minorHAnsi" w:cstheme="minorBidi"/>
          <w:noProof/>
          <w:sz w:val="22"/>
          <w:szCs w:val="22"/>
        </w:rPr>
      </w:pPr>
      <w:r>
        <w:rPr>
          <w:noProof/>
        </w:rPr>
        <w:t>Figure 18 FFT Recording configuration</w:t>
      </w:r>
      <w:r>
        <w:rPr>
          <w:noProof/>
        </w:rPr>
        <w:tab/>
      </w:r>
      <w:r>
        <w:rPr>
          <w:noProof/>
        </w:rPr>
        <w:fldChar w:fldCharType="begin"/>
      </w:r>
      <w:r>
        <w:rPr>
          <w:noProof/>
        </w:rPr>
        <w:instrText xml:space="preserve"> PAGEREF _Toc420167601 \h </w:instrText>
      </w:r>
      <w:r>
        <w:rPr>
          <w:noProof/>
        </w:rPr>
      </w:r>
      <w:r>
        <w:rPr>
          <w:noProof/>
        </w:rPr>
        <w:fldChar w:fldCharType="separate"/>
      </w:r>
      <w:r w:rsidR="00782482">
        <w:rPr>
          <w:noProof/>
        </w:rPr>
        <w:t>32</w:t>
      </w:r>
      <w:r>
        <w:rPr>
          <w:noProof/>
        </w:rPr>
        <w:fldChar w:fldCharType="end"/>
      </w:r>
    </w:p>
    <w:p w:rsidR="001844A7" w:rsidRDefault="001844A7">
      <w:pPr>
        <w:pStyle w:val="TableofFigures"/>
        <w:tabs>
          <w:tab w:val="right" w:leader="dot" w:pos="9350"/>
        </w:tabs>
        <w:rPr>
          <w:rFonts w:asciiTheme="minorHAnsi" w:eastAsiaTheme="minorEastAsia" w:hAnsiTheme="minorHAnsi" w:cstheme="minorBidi"/>
          <w:noProof/>
          <w:sz w:val="22"/>
          <w:szCs w:val="22"/>
        </w:rPr>
      </w:pPr>
      <w:r>
        <w:rPr>
          <w:noProof/>
        </w:rPr>
        <w:t>Figure 19 Initial choices of RASDR2 control parameters for comparison with typical SpectraCyber results, were not the final selection.. Better results were obtained by choosing minimum BW for this narrow spectral region. See text for choice of values shown in red.</w:t>
      </w:r>
      <w:r>
        <w:rPr>
          <w:noProof/>
        </w:rPr>
        <w:tab/>
      </w:r>
      <w:r>
        <w:rPr>
          <w:noProof/>
        </w:rPr>
        <w:fldChar w:fldCharType="begin"/>
      </w:r>
      <w:r>
        <w:rPr>
          <w:noProof/>
        </w:rPr>
        <w:instrText xml:space="preserve"> PAGEREF _Toc420167602 \h </w:instrText>
      </w:r>
      <w:r>
        <w:rPr>
          <w:noProof/>
        </w:rPr>
      </w:r>
      <w:r>
        <w:rPr>
          <w:noProof/>
        </w:rPr>
        <w:fldChar w:fldCharType="separate"/>
      </w:r>
      <w:r w:rsidR="00782482">
        <w:rPr>
          <w:noProof/>
        </w:rPr>
        <w:t>34</w:t>
      </w:r>
      <w:r>
        <w:rPr>
          <w:noProof/>
        </w:rPr>
        <w:fldChar w:fldCharType="end"/>
      </w:r>
    </w:p>
    <w:p w:rsidR="001844A7" w:rsidRDefault="001844A7">
      <w:pPr>
        <w:pStyle w:val="TableofFigures"/>
        <w:tabs>
          <w:tab w:val="right" w:leader="dot" w:pos="9350"/>
        </w:tabs>
        <w:rPr>
          <w:rFonts w:asciiTheme="minorHAnsi" w:eastAsiaTheme="minorEastAsia" w:hAnsiTheme="minorHAnsi" w:cstheme="minorBidi"/>
          <w:noProof/>
          <w:sz w:val="22"/>
          <w:szCs w:val="22"/>
        </w:rPr>
      </w:pPr>
      <w:r>
        <w:rPr>
          <w:noProof/>
        </w:rPr>
        <w:t>Figure 20 The importance of spectral averaging is shown with processing of 99 frames (left) and 998 frames (right). Control settings were as shown in Figure 14.  USB2 connectivity was used to an  IBM laptop running WinXP, and using a USB2 interface.</w:t>
      </w:r>
      <w:r>
        <w:rPr>
          <w:noProof/>
        </w:rPr>
        <w:tab/>
      </w:r>
      <w:r>
        <w:rPr>
          <w:noProof/>
        </w:rPr>
        <w:fldChar w:fldCharType="begin"/>
      </w:r>
      <w:r>
        <w:rPr>
          <w:noProof/>
        </w:rPr>
        <w:instrText xml:space="preserve"> PAGEREF _Toc420167603 \h </w:instrText>
      </w:r>
      <w:r>
        <w:rPr>
          <w:noProof/>
        </w:rPr>
      </w:r>
      <w:r>
        <w:rPr>
          <w:noProof/>
        </w:rPr>
        <w:fldChar w:fldCharType="separate"/>
      </w:r>
      <w:r w:rsidR="00782482">
        <w:rPr>
          <w:noProof/>
        </w:rPr>
        <w:t>34</w:t>
      </w:r>
      <w:r>
        <w:rPr>
          <w:noProof/>
        </w:rPr>
        <w:fldChar w:fldCharType="end"/>
      </w:r>
    </w:p>
    <w:p w:rsidR="001844A7" w:rsidRDefault="001844A7">
      <w:pPr>
        <w:pStyle w:val="TableofFigures"/>
        <w:tabs>
          <w:tab w:val="right" w:leader="dot" w:pos="9350"/>
        </w:tabs>
        <w:rPr>
          <w:rFonts w:asciiTheme="minorHAnsi" w:eastAsiaTheme="minorEastAsia" w:hAnsiTheme="minorHAnsi" w:cstheme="minorBidi"/>
          <w:noProof/>
          <w:sz w:val="22"/>
          <w:szCs w:val="22"/>
        </w:rPr>
      </w:pPr>
      <w:r>
        <w:rPr>
          <w:noProof/>
        </w:rPr>
        <w:t>Figure 21 This figure is the difference file using the 99 file average and the 998 file average shown in Figure 15The 2dB noise component from Figure 15 (left) is all that remains.  The common feature is removed, and the same method can be used to remove system noise or select for ‘genuine’ signals.</w:t>
      </w:r>
      <w:r>
        <w:rPr>
          <w:noProof/>
        </w:rPr>
        <w:tab/>
      </w:r>
      <w:r>
        <w:rPr>
          <w:noProof/>
        </w:rPr>
        <w:fldChar w:fldCharType="begin"/>
      </w:r>
      <w:r>
        <w:rPr>
          <w:noProof/>
        </w:rPr>
        <w:instrText xml:space="preserve"> PAGEREF _Toc420167604 \h </w:instrText>
      </w:r>
      <w:r>
        <w:rPr>
          <w:noProof/>
        </w:rPr>
      </w:r>
      <w:r>
        <w:rPr>
          <w:noProof/>
        </w:rPr>
        <w:fldChar w:fldCharType="separate"/>
      </w:r>
      <w:r w:rsidR="00782482">
        <w:rPr>
          <w:noProof/>
        </w:rPr>
        <w:t>35</w:t>
      </w:r>
      <w:r>
        <w:rPr>
          <w:noProof/>
        </w:rPr>
        <w:fldChar w:fldCharType="end"/>
      </w:r>
    </w:p>
    <w:p w:rsidR="001844A7" w:rsidRDefault="001844A7">
      <w:pPr>
        <w:pStyle w:val="TableofFigures"/>
        <w:tabs>
          <w:tab w:val="right" w:leader="dot" w:pos="9350"/>
        </w:tabs>
        <w:rPr>
          <w:rFonts w:asciiTheme="minorHAnsi" w:eastAsiaTheme="minorEastAsia" w:hAnsiTheme="minorHAnsi" w:cstheme="minorBidi"/>
          <w:noProof/>
          <w:sz w:val="22"/>
          <w:szCs w:val="22"/>
        </w:rPr>
      </w:pPr>
      <w:r>
        <w:rPr>
          <w:noProof/>
        </w:rPr>
        <w:lastRenderedPageBreak/>
        <w:t>Figure 22  Example system configuration for H1 detection.  RASDR hardware is outlined in blue.</w:t>
      </w:r>
      <w:r>
        <w:rPr>
          <w:noProof/>
        </w:rPr>
        <w:tab/>
      </w:r>
      <w:r>
        <w:rPr>
          <w:noProof/>
        </w:rPr>
        <w:fldChar w:fldCharType="begin"/>
      </w:r>
      <w:r>
        <w:rPr>
          <w:noProof/>
        </w:rPr>
        <w:instrText xml:space="preserve"> PAGEREF _Toc420167605 \h </w:instrText>
      </w:r>
      <w:r>
        <w:rPr>
          <w:noProof/>
        </w:rPr>
      </w:r>
      <w:r>
        <w:rPr>
          <w:noProof/>
        </w:rPr>
        <w:fldChar w:fldCharType="separate"/>
      </w:r>
      <w:r w:rsidR="00782482">
        <w:rPr>
          <w:noProof/>
        </w:rPr>
        <w:t>35</w:t>
      </w:r>
      <w:r>
        <w:rPr>
          <w:noProof/>
        </w:rPr>
        <w:fldChar w:fldCharType="end"/>
      </w:r>
    </w:p>
    <w:p w:rsidR="001844A7" w:rsidRDefault="001844A7">
      <w:pPr>
        <w:pStyle w:val="TableofFigures"/>
        <w:tabs>
          <w:tab w:val="right" w:leader="dot" w:pos="9350"/>
        </w:tabs>
        <w:rPr>
          <w:rFonts w:asciiTheme="minorHAnsi" w:eastAsiaTheme="minorEastAsia" w:hAnsiTheme="minorHAnsi" w:cstheme="minorBidi"/>
          <w:noProof/>
          <w:sz w:val="22"/>
          <w:szCs w:val="22"/>
        </w:rPr>
      </w:pPr>
      <w:r>
        <w:rPr>
          <w:noProof/>
        </w:rPr>
        <w:t>Figure 23. Block functions of the VHF converter show conversion of  80-190MHz VHF signals into the RASDR2 input  band acceptance range.</w:t>
      </w:r>
      <w:r>
        <w:rPr>
          <w:noProof/>
        </w:rPr>
        <w:tab/>
      </w:r>
      <w:r>
        <w:rPr>
          <w:noProof/>
        </w:rPr>
        <w:fldChar w:fldCharType="begin"/>
      </w:r>
      <w:r>
        <w:rPr>
          <w:noProof/>
        </w:rPr>
        <w:instrText xml:space="preserve"> PAGEREF _Toc420167606 \h </w:instrText>
      </w:r>
      <w:r>
        <w:rPr>
          <w:noProof/>
        </w:rPr>
      </w:r>
      <w:r>
        <w:rPr>
          <w:noProof/>
        </w:rPr>
        <w:fldChar w:fldCharType="separate"/>
      </w:r>
      <w:r w:rsidR="00782482">
        <w:rPr>
          <w:noProof/>
        </w:rPr>
        <w:t>39</w:t>
      </w:r>
      <w:r>
        <w:rPr>
          <w:noProof/>
        </w:rPr>
        <w:fldChar w:fldCharType="end"/>
      </w:r>
    </w:p>
    <w:p w:rsidR="001844A7" w:rsidRDefault="001844A7">
      <w:pPr>
        <w:pStyle w:val="TableofFigures"/>
        <w:tabs>
          <w:tab w:val="right" w:leader="dot" w:pos="9350"/>
        </w:tabs>
        <w:rPr>
          <w:rFonts w:asciiTheme="minorHAnsi" w:eastAsiaTheme="minorEastAsia" w:hAnsiTheme="minorHAnsi" w:cstheme="minorBidi"/>
          <w:noProof/>
          <w:sz w:val="22"/>
          <w:szCs w:val="22"/>
        </w:rPr>
      </w:pPr>
      <w:r>
        <w:rPr>
          <w:noProof/>
        </w:rPr>
        <w:t>Figure 24   Completed VHF converter used with RASDR2. Input is via the coax cable while the output is via the SMA connector shown on the upper right.</w:t>
      </w:r>
      <w:r>
        <w:rPr>
          <w:noProof/>
        </w:rPr>
        <w:tab/>
      </w:r>
      <w:r>
        <w:rPr>
          <w:noProof/>
        </w:rPr>
        <w:fldChar w:fldCharType="begin"/>
      </w:r>
      <w:r>
        <w:rPr>
          <w:noProof/>
        </w:rPr>
        <w:instrText xml:space="preserve"> PAGEREF _Toc420167607 \h </w:instrText>
      </w:r>
      <w:r>
        <w:rPr>
          <w:noProof/>
        </w:rPr>
      </w:r>
      <w:r>
        <w:rPr>
          <w:noProof/>
        </w:rPr>
        <w:fldChar w:fldCharType="separate"/>
      </w:r>
      <w:r w:rsidR="00782482">
        <w:rPr>
          <w:noProof/>
        </w:rPr>
        <w:t>39</w:t>
      </w:r>
      <w:r>
        <w:rPr>
          <w:noProof/>
        </w:rPr>
        <w:fldChar w:fldCharType="end"/>
      </w:r>
    </w:p>
    <w:p w:rsidR="001844A7" w:rsidRDefault="001844A7">
      <w:pPr>
        <w:pStyle w:val="TableofFigures"/>
        <w:tabs>
          <w:tab w:val="right" w:leader="dot" w:pos="9350"/>
        </w:tabs>
        <w:rPr>
          <w:rFonts w:asciiTheme="minorHAnsi" w:eastAsiaTheme="minorEastAsia" w:hAnsiTheme="minorHAnsi" w:cstheme="minorBidi"/>
          <w:noProof/>
          <w:sz w:val="22"/>
          <w:szCs w:val="22"/>
        </w:rPr>
      </w:pPr>
      <w:r>
        <w:rPr>
          <w:noProof/>
        </w:rPr>
        <w:t>Figure 25 Commercial FM band. The antenna was a random wire about 2m long, connected to theVHF upconverter, then to RASDR2. The red marker  was added on the RASDR2 display to denote a local FM station broadcasting at 102.113 MHz.</w:t>
      </w:r>
      <w:r>
        <w:rPr>
          <w:noProof/>
        </w:rPr>
        <w:tab/>
      </w:r>
      <w:r>
        <w:rPr>
          <w:noProof/>
        </w:rPr>
        <w:fldChar w:fldCharType="begin"/>
      </w:r>
      <w:r>
        <w:rPr>
          <w:noProof/>
        </w:rPr>
        <w:instrText xml:space="preserve"> PAGEREF _Toc420167608 \h </w:instrText>
      </w:r>
      <w:r>
        <w:rPr>
          <w:noProof/>
        </w:rPr>
      </w:r>
      <w:r>
        <w:rPr>
          <w:noProof/>
        </w:rPr>
        <w:fldChar w:fldCharType="separate"/>
      </w:r>
      <w:r w:rsidR="00782482">
        <w:rPr>
          <w:noProof/>
        </w:rPr>
        <w:t>40</w:t>
      </w:r>
      <w:r>
        <w:rPr>
          <w:noProof/>
        </w:rPr>
        <w:fldChar w:fldCharType="end"/>
      </w:r>
    </w:p>
    <w:p w:rsidR="001844A7" w:rsidRDefault="001844A7">
      <w:pPr>
        <w:pStyle w:val="TableofFigures"/>
        <w:tabs>
          <w:tab w:val="right" w:leader="dot" w:pos="9350"/>
        </w:tabs>
        <w:rPr>
          <w:rFonts w:asciiTheme="minorHAnsi" w:eastAsiaTheme="minorEastAsia" w:hAnsiTheme="minorHAnsi" w:cstheme="minorBidi"/>
          <w:noProof/>
          <w:sz w:val="22"/>
          <w:szCs w:val="22"/>
        </w:rPr>
      </w:pPr>
      <w:r>
        <w:rPr>
          <w:noProof/>
        </w:rPr>
        <w:t>Figure 26 RASDR2 internal narrow-banding was chosen to select  a region of interest.  In practice, narrow banding is useful to reject unwanted outlying signals (noise).</w:t>
      </w:r>
      <w:r>
        <w:rPr>
          <w:noProof/>
        </w:rPr>
        <w:tab/>
      </w:r>
      <w:r>
        <w:rPr>
          <w:noProof/>
        </w:rPr>
        <w:fldChar w:fldCharType="begin"/>
      </w:r>
      <w:r>
        <w:rPr>
          <w:noProof/>
        </w:rPr>
        <w:instrText xml:space="preserve"> PAGEREF _Toc420167609 \h </w:instrText>
      </w:r>
      <w:r>
        <w:rPr>
          <w:noProof/>
        </w:rPr>
      </w:r>
      <w:r>
        <w:rPr>
          <w:noProof/>
        </w:rPr>
        <w:fldChar w:fldCharType="separate"/>
      </w:r>
      <w:r w:rsidR="00782482">
        <w:rPr>
          <w:noProof/>
        </w:rPr>
        <w:t>40</w:t>
      </w:r>
      <w:r>
        <w:rPr>
          <w:noProof/>
        </w:rPr>
        <w:fldChar w:fldCharType="end"/>
      </w:r>
    </w:p>
    <w:p w:rsidR="001844A7" w:rsidRDefault="001844A7">
      <w:pPr>
        <w:pStyle w:val="TableofFigures"/>
        <w:tabs>
          <w:tab w:val="right" w:leader="dot" w:pos="9350"/>
        </w:tabs>
        <w:rPr>
          <w:rFonts w:asciiTheme="minorHAnsi" w:eastAsiaTheme="minorEastAsia" w:hAnsiTheme="minorHAnsi" w:cstheme="minorBidi"/>
          <w:noProof/>
          <w:sz w:val="22"/>
          <w:szCs w:val="22"/>
        </w:rPr>
      </w:pPr>
      <w:r>
        <w:rPr>
          <w:noProof/>
        </w:rPr>
        <w:t>Figure 27 The complete RASDR2 video output with VHF input shows the input signal stream as digitized (I and Q values); the I vsQ plot (a circle if there is a single coherent source, the FFT spectral display with markers if selected, digitization and internal gain settings, and a power vs. time plot. The ratty power vs. time plot on the lower right shows the result of moving the antenna.</w:t>
      </w:r>
      <w:r>
        <w:rPr>
          <w:noProof/>
        </w:rPr>
        <w:tab/>
      </w:r>
      <w:r>
        <w:rPr>
          <w:noProof/>
        </w:rPr>
        <w:fldChar w:fldCharType="begin"/>
      </w:r>
      <w:r>
        <w:rPr>
          <w:noProof/>
        </w:rPr>
        <w:instrText xml:space="preserve"> PAGEREF _Toc420167610 \h </w:instrText>
      </w:r>
      <w:r>
        <w:rPr>
          <w:noProof/>
        </w:rPr>
      </w:r>
      <w:r>
        <w:rPr>
          <w:noProof/>
        </w:rPr>
        <w:fldChar w:fldCharType="separate"/>
      </w:r>
      <w:r w:rsidR="00782482">
        <w:rPr>
          <w:noProof/>
        </w:rPr>
        <w:t>41</w:t>
      </w:r>
      <w:r>
        <w:rPr>
          <w:noProof/>
        </w:rPr>
        <w:fldChar w:fldCharType="end"/>
      </w:r>
    </w:p>
    <w:p w:rsidR="001844A7" w:rsidRDefault="001844A7">
      <w:pPr>
        <w:pStyle w:val="TableofFigures"/>
        <w:tabs>
          <w:tab w:val="right" w:leader="dot" w:pos="9350"/>
        </w:tabs>
        <w:rPr>
          <w:rFonts w:asciiTheme="minorHAnsi" w:eastAsiaTheme="minorEastAsia" w:hAnsiTheme="minorHAnsi" w:cstheme="minorBidi"/>
          <w:noProof/>
          <w:sz w:val="22"/>
          <w:szCs w:val="22"/>
        </w:rPr>
      </w:pPr>
      <w:r>
        <w:rPr>
          <w:noProof/>
        </w:rPr>
        <w:t>Figure 28 Functionality of the Nooelec upconverter is as shown. The RF input is nominally specified 0-65 MHz and the measured performance covers in the range 2-66 MHz.   Filter functions are as described with reference to Figure 4.</w:t>
      </w:r>
      <w:r>
        <w:rPr>
          <w:noProof/>
        </w:rPr>
        <w:tab/>
      </w:r>
      <w:r>
        <w:rPr>
          <w:noProof/>
        </w:rPr>
        <w:fldChar w:fldCharType="begin"/>
      </w:r>
      <w:r>
        <w:rPr>
          <w:noProof/>
        </w:rPr>
        <w:instrText xml:space="preserve"> PAGEREF _Toc420167611 \h </w:instrText>
      </w:r>
      <w:r>
        <w:rPr>
          <w:noProof/>
        </w:rPr>
      </w:r>
      <w:r>
        <w:rPr>
          <w:noProof/>
        </w:rPr>
        <w:fldChar w:fldCharType="separate"/>
      </w:r>
      <w:r w:rsidR="00782482">
        <w:rPr>
          <w:noProof/>
        </w:rPr>
        <w:t>42</w:t>
      </w:r>
      <w:r>
        <w:rPr>
          <w:noProof/>
        </w:rPr>
        <w:fldChar w:fldCharType="end"/>
      </w:r>
    </w:p>
    <w:p w:rsidR="001844A7" w:rsidRDefault="001844A7">
      <w:pPr>
        <w:pStyle w:val="TableofFigures"/>
        <w:tabs>
          <w:tab w:val="right" w:leader="dot" w:pos="9350"/>
        </w:tabs>
        <w:rPr>
          <w:rFonts w:asciiTheme="minorHAnsi" w:eastAsiaTheme="minorEastAsia" w:hAnsiTheme="minorHAnsi" w:cstheme="minorBidi"/>
          <w:noProof/>
          <w:sz w:val="22"/>
          <w:szCs w:val="22"/>
        </w:rPr>
      </w:pPr>
      <w:r>
        <w:rPr>
          <w:noProof/>
        </w:rPr>
        <w:t>Figure 29  Two upconversion stages are shown here, which provide for conversion of the 2-66MHz portion of the HF band to the 402-466 MHz band prior to processing with RASDR2.  The Nooelec converter is on the lower left while the VHF converter described earlier appears at the upper right.</w:t>
      </w:r>
      <w:r>
        <w:rPr>
          <w:noProof/>
        </w:rPr>
        <w:tab/>
      </w:r>
      <w:r>
        <w:rPr>
          <w:noProof/>
        </w:rPr>
        <w:fldChar w:fldCharType="begin"/>
      </w:r>
      <w:r>
        <w:rPr>
          <w:noProof/>
        </w:rPr>
        <w:instrText xml:space="preserve"> PAGEREF _Toc420167612 \h </w:instrText>
      </w:r>
      <w:r>
        <w:rPr>
          <w:noProof/>
        </w:rPr>
      </w:r>
      <w:r>
        <w:rPr>
          <w:noProof/>
        </w:rPr>
        <w:fldChar w:fldCharType="separate"/>
      </w:r>
      <w:r w:rsidR="00782482">
        <w:rPr>
          <w:noProof/>
        </w:rPr>
        <w:t>43</w:t>
      </w:r>
      <w:r>
        <w:rPr>
          <w:noProof/>
        </w:rPr>
        <w:fldChar w:fldCharType="end"/>
      </w:r>
    </w:p>
    <w:p w:rsidR="001844A7" w:rsidRDefault="001844A7">
      <w:pPr>
        <w:pStyle w:val="TableofFigures"/>
        <w:tabs>
          <w:tab w:val="right" w:leader="dot" w:pos="9350"/>
        </w:tabs>
        <w:rPr>
          <w:rFonts w:asciiTheme="minorHAnsi" w:eastAsiaTheme="minorEastAsia" w:hAnsiTheme="minorHAnsi" w:cstheme="minorBidi"/>
          <w:noProof/>
          <w:sz w:val="22"/>
          <w:szCs w:val="22"/>
        </w:rPr>
      </w:pPr>
      <w:r>
        <w:rPr>
          <w:noProof/>
        </w:rPr>
        <w:t>Figure 30 Noisy 5.5 MHz section of the HF band centered on 15 MHz. This measurement was made with an electrically short antenna and no preamplifier.  It shows various sources of noise including some from the Nooelec upconverter.  This experiment  suggest the importance of a decent antenna, more preamplification and background subtraction.</w:t>
      </w:r>
      <w:r>
        <w:rPr>
          <w:noProof/>
        </w:rPr>
        <w:tab/>
      </w:r>
      <w:r>
        <w:rPr>
          <w:noProof/>
        </w:rPr>
        <w:fldChar w:fldCharType="begin"/>
      </w:r>
      <w:r>
        <w:rPr>
          <w:noProof/>
        </w:rPr>
        <w:instrText xml:space="preserve"> PAGEREF _Toc420167613 \h </w:instrText>
      </w:r>
      <w:r>
        <w:rPr>
          <w:noProof/>
        </w:rPr>
      </w:r>
      <w:r>
        <w:rPr>
          <w:noProof/>
        </w:rPr>
        <w:fldChar w:fldCharType="separate"/>
      </w:r>
      <w:r w:rsidR="00782482">
        <w:rPr>
          <w:noProof/>
        </w:rPr>
        <w:t>43</w:t>
      </w:r>
      <w:r>
        <w:rPr>
          <w:noProof/>
        </w:rPr>
        <w:fldChar w:fldCharType="end"/>
      </w:r>
    </w:p>
    <w:p w:rsidR="001844A7" w:rsidRDefault="001844A7">
      <w:pPr>
        <w:pStyle w:val="TableofFigures"/>
        <w:tabs>
          <w:tab w:val="right" w:leader="dot" w:pos="9350"/>
        </w:tabs>
        <w:rPr>
          <w:rFonts w:asciiTheme="minorHAnsi" w:eastAsiaTheme="minorEastAsia" w:hAnsiTheme="minorHAnsi" w:cstheme="minorBidi"/>
          <w:noProof/>
          <w:sz w:val="22"/>
          <w:szCs w:val="22"/>
        </w:rPr>
      </w:pPr>
      <w:r>
        <w:rPr>
          <w:noProof/>
        </w:rPr>
        <w:t>Figure 31 The Kepler mission search zone considers a tiny fraction of our galaxy.</w:t>
      </w:r>
      <w:r>
        <w:rPr>
          <w:noProof/>
        </w:rPr>
        <w:tab/>
      </w:r>
      <w:r>
        <w:rPr>
          <w:noProof/>
        </w:rPr>
        <w:fldChar w:fldCharType="begin"/>
      </w:r>
      <w:r>
        <w:rPr>
          <w:noProof/>
        </w:rPr>
        <w:instrText xml:space="preserve"> PAGEREF _Toc420167614 \h </w:instrText>
      </w:r>
      <w:r>
        <w:rPr>
          <w:noProof/>
        </w:rPr>
      </w:r>
      <w:r>
        <w:rPr>
          <w:noProof/>
        </w:rPr>
        <w:fldChar w:fldCharType="separate"/>
      </w:r>
      <w:r w:rsidR="00782482">
        <w:rPr>
          <w:noProof/>
        </w:rPr>
        <w:t>44</w:t>
      </w:r>
      <w:r>
        <w:rPr>
          <w:noProof/>
        </w:rPr>
        <w:fldChar w:fldCharType="end"/>
      </w:r>
    </w:p>
    <w:p w:rsidR="001844A7" w:rsidRDefault="001844A7">
      <w:pPr>
        <w:pStyle w:val="TableofFigures"/>
        <w:tabs>
          <w:tab w:val="right" w:leader="dot" w:pos="9350"/>
        </w:tabs>
        <w:rPr>
          <w:rFonts w:asciiTheme="minorHAnsi" w:eastAsiaTheme="minorEastAsia" w:hAnsiTheme="minorHAnsi" w:cstheme="minorBidi"/>
          <w:noProof/>
          <w:sz w:val="22"/>
          <w:szCs w:val="22"/>
        </w:rPr>
      </w:pPr>
      <w:r>
        <w:rPr>
          <w:noProof/>
        </w:rPr>
        <w:t>Figure 32 - CyControl program (Firmware update step 1)</w:t>
      </w:r>
      <w:r>
        <w:rPr>
          <w:noProof/>
        </w:rPr>
        <w:tab/>
      </w:r>
      <w:r>
        <w:rPr>
          <w:noProof/>
        </w:rPr>
        <w:fldChar w:fldCharType="begin"/>
      </w:r>
      <w:r>
        <w:rPr>
          <w:noProof/>
        </w:rPr>
        <w:instrText xml:space="preserve"> PAGEREF _Toc420167615 \h </w:instrText>
      </w:r>
      <w:r>
        <w:rPr>
          <w:noProof/>
        </w:rPr>
      </w:r>
      <w:r>
        <w:rPr>
          <w:noProof/>
        </w:rPr>
        <w:fldChar w:fldCharType="separate"/>
      </w:r>
      <w:r w:rsidR="00782482">
        <w:rPr>
          <w:noProof/>
        </w:rPr>
        <w:t>47</w:t>
      </w:r>
      <w:r>
        <w:rPr>
          <w:noProof/>
        </w:rPr>
        <w:fldChar w:fldCharType="end"/>
      </w:r>
    </w:p>
    <w:p w:rsidR="001844A7" w:rsidRDefault="001844A7">
      <w:pPr>
        <w:pStyle w:val="TableofFigures"/>
        <w:tabs>
          <w:tab w:val="right" w:leader="dot" w:pos="9350"/>
        </w:tabs>
        <w:rPr>
          <w:rFonts w:asciiTheme="minorHAnsi" w:eastAsiaTheme="minorEastAsia" w:hAnsiTheme="minorHAnsi" w:cstheme="minorBidi"/>
          <w:noProof/>
          <w:sz w:val="22"/>
          <w:szCs w:val="22"/>
        </w:rPr>
      </w:pPr>
      <w:r>
        <w:rPr>
          <w:noProof/>
        </w:rPr>
        <w:t>Figure 33 - CyControl program (Firmware update step 2)</w:t>
      </w:r>
      <w:r>
        <w:rPr>
          <w:noProof/>
        </w:rPr>
        <w:tab/>
      </w:r>
      <w:r>
        <w:rPr>
          <w:noProof/>
        </w:rPr>
        <w:fldChar w:fldCharType="begin"/>
      </w:r>
      <w:r>
        <w:rPr>
          <w:noProof/>
        </w:rPr>
        <w:instrText xml:space="preserve"> PAGEREF _Toc420167616 \h </w:instrText>
      </w:r>
      <w:r>
        <w:rPr>
          <w:noProof/>
        </w:rPr>
      </w:r>
      <w:r>
        <w:rPr>
          <w:noProof/>
        </w:rPr>
        <w:fldChar w:fldCharType="separate"/>
      </w:r>
      <w:r w:rsidR="00782482">
        <w:rPr>
          <w:noProof/>
        </w:rPr>
        <w:t>47</w:t>
      </w:r>
      <w:r>
        <w:rPr>
          <w:noProof/>
        </w:rPr>
        <w:fldChar w:fldCharType="end"/>
      </w:r>
    </w:p>
    <w:p w:rsidR="001844A7" w:rsidRDefault="001844A7">
      <w:pPr>
        <w:pStyle w:val="TableofFigures"/>
        <w:tabs>
          <w:tab w:val="right" w:leader="dot" w:pos="9350"/>
        </w:tabs>
        <w:rPr>
          <w:rFonts w:asciiTheme="minorHAnsi" w:eastAsiaTheme="minorEastAsia" w:hAnsiTheme="minorHAnsi" w:cstheme="minorBidi"/>
          <w:noProof/>
          <w:sz w:val="22"/>
          <w:szCs w:val="22"/>
        </w:rPr>
      </w:pPr>
      <w:r>
        <w:rPr>
          <w:noProof/>
        </w:rPr>
        <w:t>Figure 34 - Select programming file (Firmware update step 5)</w:t>
      </w:r>
      <w:r>
        <w:rPr>
          <w:noProof/>
        </w:rPr>
        <w:tab/>
      </w:r>
      <w:r>
        <w:rPr>
          <w:noProof/>
        </w:rPr>
        <w:fldChar w:fldCharType="begin"/>
      </w:r>
      <w:r>
        <w:rPr>
          <w:noProof/>
        </w:rPr>
        <w:instrText xml:space="preserve"> PAGEREF _Toc420167617 \h </w:instrText>
      </w:r>
      <w:r>
        <w:rPr>
          <w:noProof/>
        </w:rPr>
      </w:r>
      <w:r>
        <w:rPr>
          <w:noProof/>
        </w:rPr>
        <w:fldChar w:fldCharType="separate"/>
      </w:r>
      <w:r w:rsidR="00782482">
        <w:rPr>
          <w:noProof/>
        </w:rPr>
        <w:t>48</w:t>
      </w:r>
      <w:r>
        <w:rPr>
          <w:noProof/>
        </w:rPr>
        <w:fldChar w:fldCharType="end"/>
      </w:r>
    </w:p>
    <w:p w:rsidR="001844A7" w:rsidRDefault="001844A7">
      <w:pPr>
        <w:pStyle w:val="TableofFigures"/>
        <w:tabs>
          <w:tab w:val="right" w:leader="dot" w:pos="9350"/>
        </w:tabs>
        <w:rPr>
          <w:rFonts w:asciiTheme="minorHAnsi" w:eastAsiaTheme="minorEastAsia" w:hAnsiTheme="minorHAnsi" w:cstheme="minorBidi"/>
          <w:noProof/>
          <w:sz w:val="22"/>
          <w:szCs w:val="22"/>
        </w:rPr>
      </w:pPr>
      <w:r>
        <w:rPr>
          <w:noProof/>
        </w:rPr>
        <w:t>Figure 35 - Firmware Update Success</w:t>
      </w:r>
      <w:r>
        <w:rPr>
          <w:noProof/>
        </w:rPr>
        <w:tab/>
      </w:r>
      <w:r>
        <w:rPr>
          <w:noProof/>
        </w:rPr>
        <w:fldChar w:fldCharType="begin"/>
      </w:r>
      <w:r>
        <w:rPr>
          <w:noProof/>
        </w:rPr>
        <w:instrText xml:space="preserve"> PAGEREF _Toc420167618 \h </w:instrText>
      </w:r>
      <w:r>
        <w:rPr>
          <w:noProof/>
        </w:rPr>
      </w:r>
      <w:r>
        <w:rPr>
          <w:noProof/>
        </w:rPr>
        <w:fldChar w:fldCharType="separate"/>
      </w:r>
      <w:r w:rsidR="00782482">
        <w:rPr>
          <w:noProof/>
        </w:rPr>
        <w:t>48</w:t>
      </w:r>
      <w:r>
        <w:rPr>
          <w:noProof/>
        </w:rPr>
        <w:fldChar w:fldCharType="end"/>
      </w:r>
    </w:p>
    <w:p w:rsidR="001844A7" w:rsidRDefault="001844A7">
      <w:pPr>
        <w:pStyle w:val="TableofFigures"/>
        <w:tabs>
          <w:tab w:val="right" w:leader="dot" w:pos="9350"/>
        </w:tabs>
        <w:rPr>
          <w:rFonts w:asciiTheme="minorHAnsi" w:eastAsiaTheme="minorEastAsia" w:hAnsiTheme="minorHAnsi" w:cstheme="minorBidi"/>
          <w:noProof/>
          <w:sz w:val="22"/>
          <w:szCs w:val="22"/>
        </w:rPr>
      </w:pPr>
      <w:r>
        <w:rPr>
          <w:noProof/>
        </w:rPr>
        <w:t>Figure 36 - Reinsert USB after Firmware update</w:t>
      </w:r>
      <w:r>
        <w:rPr>
          <w:noProof/>
        </w:rPr>
        <w:tab/>
      </w:r>
      <w:r>
        <w:rPr>
          <w:noProof/>
        </w:rPr>
        <w:fldChar w:fldCharType="begin"/>
      </w:r>
      <w:r>
        <w:rPr>
          <w:noProof/>
        </w:rPr>
        <w:instrText xml:space="preserve"> PAGEREF _Toc420167619 \h </w:instrText>
      </w:r>
      <w:r>
        <w:rPr>
          <w:noProof/>
        </w:rPr>
      </w:r>
      <w:r>
        <w:rPr>
          <w:noProof/>
        </w:rPr>
        <w:fldChar w:fldCharType="separate"/>
      </w:r>
      <w:r w:rsidR="00782482">
        <w:rPr>
          <w:noProof/>
        </w:rPr>
        <w:t>48</w:t>
      </w:r>
      <w:r>
        <w:rPr>
          <w:noProof/>
        </w:rPr>
        <w:fldChar w:fldCharType="end"/>
      </w:r>
    </w:p>
    <w:p w:rsidR="001844A7" w:rsidRDefault="001844A7">
      <w:pPr>
        <w:pStyle w:val="TableofFigures"/>
        <w:tabs>
          <w:tab w:val="right" w:leader="dot" w:pos="9350"/>
        </w:tabs>
        <w:rPr>
          <w:rFonts w:asciiTheme="minorHAnsi" w:eastAsiaTheme="minorEastAsia" w:hAnsiTheme="minorHAnsi" w:cstheme="minorBidi"/>
          <w:noProof/>
          <w:sz w:val="22"/>
          <w:szCs w:val="22"/>
        </w:rPr>
      </w:pPr>
      <w:r>
        <w:rPr>
          <w:noProof/>
        </w:rPr>
        <w:t>Figure 37 JTAG conector.</w:t>
      </w:r>
      <w:r>
        <w:rPr>
          <w:noProof/>
        </w:rPr>
        <w:tab/>
      </w:r>
      <w:r>
        <w:rPr>
          <w:noProof/>
        </w:rPr>
        <w:fldChar w:fldCharType="begin"/>
      </w:r>
      <w:r>
        <w:rPr>
          <w:noProof/>
        </w:rPr>
        <w:instrText xml:space="preserve"> PAGEREF _Toc420167620 \h </w:instrText>
      </w:r>
      <w:r>
        <w:rPr>
          <w:noProof/>
        </w:rPr>
      </w:r>
      <w:r>
        <w:rPr>
          <w:noProof/>
        </w:rPr>
        <w:fldChar w:fldCharType="separate"/>
      </w:r>
      <w:r w:rsidR="00782482">
        <w:rPr>
          <w:noProof/>
        </w:rPr>
        <w:t>56</w:t>
      </w:r>
      <w:r>
        <w:rPr>
          <w:noProof/>
        </w:rPr>
        <w:fldChar w:fldCharType="end"/>
      </w:r>
    </w:p>
    <w:p w:rsidR="001844A7" w:rsidRDefault="001844A7">
      <w:pPr>
        <w:pStyle w:val="TableofFigures"/>
        <w:tabs>
          <w:tab w:val="right" w:leader="dot" w:pos="9350"/>
        </w:tabs>
        <w:rPr>
          <w:rFonts w:asciiTheme="minorHAnsi" w:eastAsiaTheme="minorEastAsia" w:hAnsiTheme="minorHAnsi" w:cstheme="minorBidi"/>
          <w:noProof/>
          <w:sz w:val="22"/>
          <w:szCs w:val="22"/>
        </w:rPr>
      </w:pPr>
      <w:r>
        <w:rPr>
          <w:noProof/>
        </w:rPr>
        <w:t>Figure 38 LED D9 is illuminated green to denote frequency lock.</w:t>
      </w:r>
      <w:r>
        <w:rPr>
          <w:noProof/>
        </w:rPr>
        <w:tab/>
      </w:r>
      <w:r>
        <w:rPr>
          <w:noProof/>
        </w:rPr>
        <w:fldChar w:fldCharType="begin"/>
      </w:r>
      <w:r>
        <w:rPr>
          <w:noProof/>
        </w:rPr>
        <w:instrText xml:space="preserve"> PAGEREF _Toc420167621 \h </w:instrText>
      </w:r>
      <w:r>
        <w:rPr>
          <w:noProof/>
        </w:rPr>
      </w:r>
      <w:r>
        <w:rPr>
          <w:noProof/>
        </w:rPr>
        <w:fldChar w:fldCharType="separate"/>
      </w:r>
      <w:r w:rsidR="00782482">
        <w:rPr>
          <w:noProof/>
        </w:rPr>
        <w:t>56</w:t>
      </w:r>
      <w:r>
        <w:rPr>
          <w:noProof/>
        </w:rPr>
        <w:fldChar w:fldCharType="end"/>
      </w:r>
    </w:p>
    <w:p w:rsidR="00E80456" w:rsidRDefault="00D953D3" w:rsidP="00A369A2">
      <w:pPr>
        <w:pStyle w:val="Heading3"/>
        <w:spacing w:after="100" w:afterAutospacing="1"/>
        <w:rPr>
          <w:b w:val="0"/>
          <w:bCs w:val="0"/>
        </w:rPr>
      </w:pPr>
      <w:r>
        <w:rPr>
          <w:b w:val="0"/>
          <w:bCs w:val="0"/>
        </w:rPr>
        <w:fldChar w:fldCharType="end"/>
      </w:r>
    </w:p>
    <w:p w:rsidR="00E80456" w:rsidRDefault="00E80456" w:rsidP="00E80456">
      <w:pPr>
        <w:rPr>
          <w:rFonts w:asciiTheme="majorHAnsi" w:eastAsiaTheme="majorEastAsia" w:hAnsiTheme="majorHAnsi" w:cstheme="majorBidi"/>
          <w:color w:val="4F81BD" w:themeColor="accent1"/>
        </w:rPr>
      </w:pPr>
      <w:r>
        <w:br w:type="page"/>
      </w:r>
    </w:p>
    <w:p w:rsidR="00722E94" w:rsidRPr="00722E94" w:rsidRDefault="00722E94" w:rsidP="00A369A2">
      <w:pPr>
        <w:pStyle w:val="Heading3"/>
        <w:spacing w:after="100" w:afterAutospacing="1"/>
      </w:pPr>
      <w:bookmarkStart w:id="1" w:name="_Toc420167531"/>
      <w:r w:rsidRPr="00722E94">
        <w:lastRenderedPageBreak/>
        <w:t>List of Tables</w:t>
      </w:r>
      <w:bookmarkEnd w:id="1"/>
    </w:p>
    <w:p w:rsidR="001844A7" w:rsidRDefault="00D953D3">
      <w:pPr>
        <w:pStyle w:val="TableofFigures"/>
        <w:tabs>
          <w:tab w:val="right" w:leader="dot" w:pos="9350"/>
        </w:tabs>
        <w:rPr>
          <w:rFonts w:asciiTheme="minorHAnsi" w:eastAsiaTheme="minorEastAsia" w:hAnsiTheme="minorHAnsi" w:cstheme="minorBidi"/>
          <w:noProof/>
          <w:sz w:val="22"/>
          <w:szCs w:val="22"/>
        </w:rPr>
      </w:pPr>
      <w:r w:rsidRPr="00722E94">
        <w:rPr>
          <w:rFonts w:asciiTheme="majorHAnsi" w:eastAsiaTheme="majorEastAsia" w:hAnsiTheme="majorHAnsi" w:cstheme="majorBidi"/>
          <w:b/>
          <w:bCs/>
          <w:color w:val="4F81BD" w:themeColor="accent1"/>
        </w:rPr>
        <w:fldChar w:fldCharType="begin"/>
      </w:r>
      <w:r w:rsidR="00722E94" w:rsidRPr="00722E94">
        <w:rPr>
          <w:rFonts w:asciiTheme="majorHAnsi" w:eastAsiaTheme="majorEastAsia" w:hAnsiTheme="majorHAnsi" w:cstheme="majorBidi"/>
          <w:b/>
          <w:bCs/>
          <w:color w:val="4F81BD" w:themeColor="accent1"/>
        </w:rPr>
        <w:instrText xml:space="preserve"> TOC \h \z \c "Table" </w:instrText>
      </w:r>
      <w:r w:rsidRPr="00722E94">
        <w:rPr>
          <w:rFonts w:asciiTheme="majorHAnsi" w:eastAsiaTheme="majorEastAsia" w:hAnsiTheme="majorHAnsi" w:cstheme="majorBidi"/>
          <w:b/>
          <w:bCs/>
          <w:color w:val="4F81BD" w:themeColor="accent1"/>
        </w:rPr>
        <w:fldChar w:fldCharType="separate"/>
      </w:r>
      <w:hyperlink w:anchor="_Toc420167622" w:history="1">
        <w:r w:rsidR="001844A7" w:rsidRPr="00896177">
          <w:rPr>
            <w:rStyle w:val="Hyperlink"/>
            <w:noProof/>
          </w:rPr>
          <w:t>Table 1 Typical Limits on Sample Rate per System Specifications</w:t>
        </w:r>
        <w:r w:rsidR="001844A7">
          <w:rPr>
            <w:noProof/>
            <w:webHidden/>
          </w:rPr>
          <w:tab/>
        </w:r>
        <w:r w:rsidR="001844A7">
          <w:rPr>
            <w:noProof/>
            <w:webHidden/>
          </w:rPr>
          <w:fldChar w:fldCharType="begin"/>
        </w:r>
        <w:r w:rsidR="001844A7">
          <w:rPr>
            <w:noProof/>
            <w:webHidden/>
          </w:rPr>
          <w:instrText xml:space="preserve"> PAGEREF _Toc420167622 \h </w:instrText>
        </w:r>
        <w:r w:rsidR="001844A7">
          <w:rPr>
            <w:noProof/>
            <w:webHidden/>
          </w:rPr>
        </w:r>
        <w:r w:rsidR="001844A7">
          <w:rPr>
            <w:noProof/>
            <w:webHidden/>
          </w:rPr>
          <w:fldChar w:fldCharType="separate"/>
        </w:r>
        <w:r w:rsidR="00782482">
          <w:rPr>
            <w:noProof/>
            <w:webHidden/>
          </w:rPr>
          <w:t>10</w:t>
        </w:r>
        <w:r w:rsidR="001844A7">
          <w:rPr>
            <w:noProof/>
            <w:webHidden/>
          </w:rPr>
          <w:fldChar w:fldCharType="end"/>
        </w:r>
      </w:hyperlink>
    </w:p>
    <w:p w:rsidR="001844A7" w:rsidRDefault="001844A7">
      <w:pPr>
        <w:pStyle w:val="TableofFigures"/>
        <w:tabs>
          <w:tab w:val="right" w:leader="dot" w:pos="9350"/>
        </w:tabs>
        <w:rPr>
          <w:rFonts w:asciiTheme="minorHAnsi" w:eastAsiaTheme="minorEastAsia" w:hAnsiTheme="minorHAnsi" w:cstheme="minorBidi"/>
          <w:noProof/>
          <w:sz w:val="22"/>
          <w:szCs w:val="22"/>
        </w:rPr>
      </w:pPr>
      <w:hyperlink w:anchor="_Toc420167623" w:history="1">
        <w:r w:rsidRPr="00896177">
          <w:rPr>
            <w:rStyle w:val="Hyperlink"/>
            <w:noProof/>
          </w:rPr>
          <w:t>Table 2.  FCC band plan from 3kHz to 30GHz.</w:t>
        </w:r>
        <w:r>
          <w:rPr>
            <w:noProof/>
            <w:webHidden/>
          </w:rPr>
          <w:tab/>
        </w:r>
        <w:r>
          <w:rPr>
            <w:noProof/>
            <w:webHidden/>
          </w:rPr>
          <w:fldChar w:fldCharType="begin"/>
        </w:r>
        <w:r>
          <w:rPr>
            <w:noProof/>
            <w:webHidden/>
          </w:rPr>
          <w:instrText xml:space="preserve"> PAGEREF _Toc420167623 \h </w:instrText>
        </w:r>
        <w:r>
          <w:rPr>
            <w:noProof/>
            <w:webHidden/>
          </w:rPr>
        </w:r>
        <w:r>
          <w:rPr>
            <w:noProof/>
            <w:webHidden/>
          </w:rPr>
          <w:fldChar w:fldCharType="separate"/>
        </w:r>
        <w:r w:rsidR="00782482">
          <w:rPr>
            <w:noProof/>
            <w:webHidden/>
          </w:rPr>
          <w:t>11</w:t>
        </w:r>
        <w:r>
          <w:rPr>
            <w:noProof/>
            <w:webHidden/>
          </w:rPr>
          <w:fldChar w:fldCharType="end"/>
        </w:r>
      </w:hyperlink>
    </w:p>
    <w:p w:rsidR="001844A7" w:rsidRDefault="001844A7">
      <w:pPr>
        <w:pStyle w:val="TableofFigures"/>
        <w:tabs>
          <w:tab w:val="right" w:leader="dot" w:pos="9350"/>
        </w:tabs>
        <w:rPr>
          <w:rFonts w:asciiTheme="minorHAnsi" w:eastAsiaTheme="minorEastAsia" w:hAnsiTheme="minorHAnsi" w:cstheme="minorBidi"/>
          <w:noProof/>
          <w:sz w:val="22"/>
          <w:szCs w:val="22"/>
        </w:rPr>
      </w:pPr>
      <w:hyperlink w:anchor="_Toc420167624" w:history="1">
        <w:r w:rsidRPr="00896177">
          <w:rPr>
            <w:rStyle w:val="Hyperlink"/>
            <w:noProof/>
          </w:rPr>
          <w:t>Table 3 Candidate radio astronomy research bands. Bands shown in and above HF are designated.  The band shown as VLF has been proposed for radio astronomy under special conditions  [17]</w:t>
        </w:r>
        <w:r>
          <w:rPr>
            <w:noProof/>
            <w:webHidden/>
          </w:rPr>
          <w:tab/>
        </w:r>
        <w:r>
          <w:rPr>
            <w:noProof/>
            <w:webHidden/>
          </w:rPr>
          <w:fldChar w:fldCharType="begin"/>
        </w:r>
        <w:r>
          <w:rPr>
            <w:noProof/>
            <w:webHidden/>
          </w:rPr>
          <w:instrText xml:space="preserve"> PAGEREF _Toc420167624 \h </w:instrText>
        </w:r>
        <w:r>
          <w:rPr>
            <w:noProof/>
            <w:webHidden/>
          </w:rPr>
        </w:r>
        <w:r>
          <w:rPr>
            <w:noProof/>
            <w:webHidden/>
          </w:rPr>
          <w:fldChar w:fldCharType="separate"/>
        </w:r>
        <w:r w:rsidR="00782482">
          <w:rPr>
            <w:noProof/>
            <w:webHidden/>
          </w:rPr>
          <w:t>12</w:t>
        </w:r>
        <w:r>
          <w:rPr>
            <w:noProof/>
            <w:webHidden/>
          </w:rPr>
          <w:fldChar w:fldCharType="end"/>
        </w:r>
      </w:hyperlink>
    </w:p>
    <w:p w:rsidR="001844A7" w:rsidRDefault="001844A7">
      <w:pPr>
        <w:pStyle w:val="TableofFigures"/>
        <w:tabs>
          <w:tab w:val="right" w:leader="dot" w:pos="9350"/>
        </w:tabs>
        <w:rPr>
          <w:rFonts w:asciiTheme="minorHAnsi" w:eastAsiaTheme="minorEastAsia" w:hAnsiTheme="minorHAnsi" w:cstheme="minorBidi"/>
          <w:noProof/>
          <w:sz w:val="22"/>
          <w:szCs w:val="22"/>
        </w:rPr>
      </w:pPr>
      <w:hyperlink w:anchor="_Toc420167625" w:history="1">
        <w:r w:rsidRPr="00896177">
          <w:rPr>
            <w:rStyle w:val="Hyperlink"/>
            <w:noProof/>
          </w:rPr>
          <w:t>Table 4 Basic RASDR specifications are focused on receive operations from app. 0.3-3.8 GHz.</w:t>
        </w:r>
        <w:r>
          <w:rPr>
            <w:noProof/>
            <w:webHidden/>
          </w:rPr>
          <w:tab/>
        </w:r>
        <w:r>
          <w:rPr>
            <w:noProof/>
            <w:webHidden/>
          </w:rPr>
          <w:fldChar w:fldCharType="begin"/>
        </w:r>
        <w:r>
          <w:rPr>
            <w:noProof/>
            <w:webHidden/>
          </w:rPr>
          <w:instrText xml:space="preserve"> PAGEREF _Toc420167625 \h </w:instrText>
        </w:r>
        <w:r>
          <w:rPr>
            <w:noProof/>
            <w:webHidden/>
          </w:rPr>
        </w:r>
        <w:r>
          <w:rPr>
            <w:noProof/>
            <w:webHidden/>
          </w:rPr>
          <w:fldChar w:fldCharType="separate"/>
        </w:r>
        <w:r w:rsidR="00782482">
          <w:rPr>
            <w:noProof/>
            <w:webHidden/>
          </w:rPr>
          <w:t>14</w:t>
        </w:r>
        <w:r>
          <w:rPr>
            <w:noProof/>
            <w:webHidden/>
          </w:rPr>
          <w:fldChar w:fldCharType="end"/>
        </w:r>
      </w:hyperlink>
    </w:p>
    <w:p w:rsidR="001844A7" w:rsidRDefault="001844A7">
      <w:pPr>
        <w:pStyle w:val="TableofFigures"/>
        <w:tabs>
          <w:tab w:val="right" w:leader="dot" w:pos="9350"/>
        </w:tabs>
        <w:rPr>
          <w:rFonts w:asciiTheme="minorHAnsi" w:eastAsiaTheme="minorEastAsia" w:hAnsiTheme="minorHAnsi" w:cstheme="minorBidi"/>
          <w:noProof/>
          <w:sz w:val="22"/>
          <w:szCs w:val="22"/>
        </w:rPr>
      </w:pPr>
      <w:hyperlink w:anchor="_Toc420167626" w:history="1">
        <w:r w:rsidRPr="00896177">
          <w:rPr>
            <w:rStyle w:val="Hyperlink"/>
            <w:noProof/>
          </w:rPr>
          <w:t>Table 5 Example startup procedure for new RASDR observatory</w:t>
        </w:r>
        <w:r>
          <w:rPr>
            <w:noProof/>
            <w:webHidden/>
          </w:rPr>
          <w:tab/>
        </w:r>
        <w:r>
          <w:rPr>
            <w:noProof/>
            <w:webHidden/>
          </w:rPr>
          <w:fldChar w:fldCharType="begin"/>
        </w:r>
        <w:r>
          <w:rPr>
            <w:noProof/>
            <w:webHidden/>
          </w:rPr>
          <w:instrText xml:space="preserve"> PAGEREF _Toc420167626 \h </w:instrText>
        </w:r>
        <w:r>
          <w:rPr>
            <w:noProof/>
            <w:webHidden/>
          </w:rPr>
        </w:r>
        <w:r>
          <w:rPr>
            <w:noProof/>
            <w:webHidden/>
          </w:rPr>
          <w:fldChar w:fldCharType="separate"/>
        </w:r>
        <w:r w:rsidR="00782482">
          <w:rPr>
            <w:noProof/>
            <w:webHidden/>
          </w:rPr>
          <w:t>16</w:t>
        </w:r>
        <w:r>
          <w:rPr>
            <w:noProof/>
            <w:webHidden/>
          </w:rPr>
          <w:fldChar w:fldCharType="end"/>
        </w:r>
      </w:hyperlink>
    </w:p>
    <w:p w:rsidR="001844A7" w:rsidRDefault="001844A7">
      <w:pPr>
        <w:pStyle w:val="TableofFigures"/>
        <w:tabs>
          <w:tab w:val="right" w:leader="dot" w:pos="9350"/>
        </w:tabs>
        <w:rPr>
          <w:rFonts w:asciiTheme="minorHAnsi" w:eastAsiaTheme="minorEastAsia" w:hAnsiTheme="minorHAnsi" w:cstheme="minorBidi"/>
          <w:noProof/>
          <w:sz w:val="22"/>
          <w:szCs w:val="22"/>
        </w:rPr>
      </w:pPr>
      <w:hyperlink w:anchor="_Toc420167627" w:history="1">
        <w:r w:rsidRPr="00896177">
          <w:rPr>
            <w:rStyle w:val="Hyperlink"/>
            <w:noProof/>
          </w:rPr>
          <w:t>Table 6 MyriadRF specifications.</w:t>
        </w:r>
        <w:r>
          <w:rPr>
            <w:noProof/>
            <w:webHidden/>
          </w:rPr>
          <w:tab/>
        </w:r>
        <w:r>
          <w:rPr>
            <w:noProof/>
            <w:webHidden/>
          </w:rPr>
          <w:fldChar w:fldCharType="begin"/>
        </w:r>
        <w:r>
          <w:rPr>
            <w:noProof/>
            <w:webHidden/>
          </w:rPr>
          <w:instrText xml:space="preserve"> PAGEREF _Toc420167627 \h </w:instrText>
        </w:r>
        <w:r>
          <w:rPr>
            <w:noProof/>
            <w:webHidden/>
          </w:rPr>
        </w:r>
        <w:r>
          <w:rPr>
            <w:noProof/>
            <w:webHidden/>
          </w:rPr>
          <w:fldChar w:fldCharType="separate"/>
        </w:r>
        <w:r w:rsidR="00782482">
          <w:rPr>
            <w:noProof/>
            <w:webHidden/>
          </w:rPr>
          <w:t>21</w:t>
        </w:r>
        <w:r>
          <w:rPr>
            <w:noProof/>
            <w:webHidden/>
          </w:rPr>
          <w:fldChar w:fldCharType="end"/>
        </w:r>
      </w:hyperlink>
    </w:p>
    <w:p w:rsidR="001844A7" w:rsidRDefault="001844A7">
      <w:pPr>
        <w:pStyle w:val="TableofFigures"/>
        <w:tabs>
          <w:tab w:val="right" w:leader="dot" w:pos="9350"/>
        </w:tabs>
        <w:rPr>
          <w:rFonts w:asciiTheme="minorHAnsi" w:eastAsiaTheme="minorEastAsia" w:hAnsiTheme="minorHAnsi" w:cstheme="minorBidi"/>
          <w:noProof/>
          <w:sz w:val="22"/>
          <w:szCs w:val="22"/>
        </w:rPr>
      </w:pPr>
      <w:hyperlink w:anchor="_Toc420167628" w:history="1">
        <w:r w:rsidRPr="00896177">
          <w:rPr>
            <w:rStyle w:val="Hyperlink"/>
            <w:noProof/>
          </w:rPr>
          <w:t>Table 7. Myriad-RF Board Connector Assignments</w:t>
        </w:r>
        <w:r>
          <w:rPr>
            <w:noProof/>
            <w:webHidden/>
          </w:rPr>
          <w:tab/>
        </w:r>
        <w:r>
          <w:rPr>
            <w:noProof/>
            <w:webHidden/>
          </w:rPr>
          <w:fldChar w:fldCharType="begin"/>
        </w:r>
        <w:r>
          <w:rPr>
            <w:noProof/>
            <w:webHidden/>
          </w:rPr>
          <w:instrText xml:space="preserve"> PAGEREF _Toc420167628 \h </w:instrText>
        </w:r>
        <w:r>
          <w:rPr>
            <w:noProof/>
            <w:webHidden/>
          </w:rPr>
        </w:r>
        <w:r>
          <w:rPr>
            <w:noProof/>
            <w:webHidden/>
          </w:rPr>
          <w:fldChar w:fldCharType="separate"/>
        </w:r>
        <w:r w:rsidR="00782482">
          <w:rPr>
            <w:noProof/>
            <w:webHidden/>
          </w:rPr>
          <w:t>22</w:t>
        </w:r>
        <w:r>
          <w:rPr>
            <w:noProof/>
            <w:webHidden/>
          </w:rPr>
          <w:fldChar w:fldCharType="end"/>
        </w:r>
      </w:hyperlink>
    </w:p>
    <w:p w:rsidR="001844A7" w:rsidRDefault="001844A7">
      <w:pPr>
        <w:pStyle w:val="TableofFigures"/>
        <w:tabs>
          <w:tab w:val="right" w:leader="dot" w:pos="9350"/>
        </w:tabs>
        <w:rPr>
          <w:rFonts w:asciiTheme="minorHAnsi" w:eastAsiaTheme="minorEastAsia" w:hAnsiTheme="minorHAnsi" w:cstheme="minorBidi"/>
          <w:noProof/>
          <w:sz w:val="22"/>
          <w:szCs w:val="22"/>
        </w:rPr>
      </w:pPr>
      <w:hyperlink w:anchor="_Toc420167629" w:history="1">
        <w:r w:rsidRPr="00896177">
          <w:rPr>
            <w:rStyle w:val="Hyperlink"/>
            <w:noProof/>
          </w:rPr>
          <w:t>Table 8 DigiRED board connectors and switches.</w:t>
        </w:r>
        <w:r>
          <w:rPr>
            <w:noProof/>
            <w:webHidden/>
          </w:rPr>
          <w:tab/>
        </w:r>
        <w:r>
          <w:rPr>
            <w:noProof/>
            <w:webHidden/>
          </w:rPr>
          <w:fldChar w:fldCharType="begin"/>
        </w:r>
        <w:r>
          <w:rPr>
            <w:noProof/>
            <w:webHidden/>
          </w:rPr>
          <w:instrText xml:space="preserve"> PAGEREF _Toc420167629 \h </w:instrText>
        </w:r>
        <w:r>
          <w:rPr>
            <w:noProof/>
            <w:webHidden/>
          </w:rPr>
        </w:r>
        <w:r>
          <w:rPr>
            <w:noProof/>
            <w:webHidden/>
          </w:rPr>
          <w:fldChar w:fldCharType="separate"/>
        </w:r>
        <w:r w:rsidR="00782482">
          <w:rPr>
            <w:noProof/>
            <w:webHidden/>
          </w:rPr>
          <w:t>23</w:t>
        </w:r>
        <w:r>
          <w:rPr>
            <w:noProof/>
            <w:webHidden/>
          </w:rPr>
          <w:fldChar w:fldCharType="end"/>
        </w:r>
      </w:hyperlink>
    </w:p>
    <w:p w:rsidR="001844A7" w:rsidRDefault="001844A7">
      <w:pPr>
        <w:pStyle w:val="TableofFigures"/>
        <w:tabs>
          <w:tab w:val="right" w:leader="dot" w:pos="9350"/>
        </w:tabs>
        <w:rPr>
          <w:rFonts w:asciiTheme="minorHAnsi" w:eastAsiaTheme="minorEastAsia" w:hAnsiTheme="minorHAnsi" w:cstheme="minorBidi"/>
          <w:noProof/>
          <w:sz w:val="22"/>
          <w:szCs w:val="22"/>
        </w:rPr>
      </w:pPr>
      <w:hyperlink w:anchor="_Toc420167630" w:history="1">
        <w:r w:rsidRPr="00896177">
          <w:rPr>
            <w:rStyle w:val="Hyperlink"/>
            <w:noProof/>
          </w:rPr>
          <w:t>Table 9  DigiRED LED status indicators.</w:t>
        </w:r>
        <w:r>
          <w:rPr>
            <w:noProof/>
            <w:webHidden/>
          </w:rPr>
          <w:tab/>
        </w:r>
        <w:r>
          <w:rPr>
            <w:noProof/>
            <w:webHidden/>
          </w:rPr>
          <w:fldChar w:fldCharType="begin"/>
        </w:r>
        <w:r>
          <w:rPr>
            <w:noProof/>
            <w:webHidden/>
          </w:rPr>
          <w:instrText xml:space="preserve"> PAGEREF _Toc420167630 \h </w:instrText>
        </w:r>
        <w:r>
          <w:rPr>
            <w:noProof/>
            <w:webHidden/>
          </w:rPr>
        </w:r>
        <w:r>
          <w:rPr>
            <w:noProof/>
            <w:webHidden/>
          </w:rPr>
          <w:fldChar w:fldCharType="separate"/>
        </w:r>
        <w:r w:rsidR="00782482">
          <w:rPr>
            <w:noProof/>
            <w:webHidden/>
          </w:rPr>
          <w:t>26</w:t>
        </w:r>
        <w:r>
          <w:rPr>
            <w:noProof/>
            <w:webHidden/>
          </w:rPr>
          <w:fldChar w:fldCharType="end"/>
        </w:r>
      </w:hyperlink>
    </w:p>
    <w:p w:rsidR="001844A7" w:rsidRDefault="001844A7">
      <w:pPr>
        <w:pStyle w:val="TableofFigures"/>
        <w:tabs>
          <w:tab w:val="right" w:leader="dot" w:pos="9350"/>
        </w:tabs>
        <w:rPr>
          <w:rFonts w:asciiTheme="minorHAnsi" w:eastAsiaTheme="minorEastAsia" w:hAnsiTheme="minorHAnsi" w:cstheme="minorBidi"/>
          <w:noProof/>
          <w:sz w:val="22"/>
          <w:szCs w:val="22"/>
        </w:rPr>
      </w:pPr>
      <w:hyperlink w:anchor="_Toc420167631" w:history="1">
        <w:r w:rsidRPr="00896177">
          <w:rPr>
            <w:rStyle w:val="Hyperlink"/>
            <w:noProof/>
          </w:rPr>
          <w:t>Table 10.  Examples of system gain from components for monitoring H1 signals.</w:t>
        </w:r>
        <w:r>
          <w:rPr>
            <w:noProof/>
            <w:webHidden/>
          </w:rPr>
          <w:tab/>
        </w:r>
        <w:r>
          <w:rPr>
            <w:noProof/>
            <w:webHidden/>
          </w:rPr>
          <w:fldChar w:fldCharType="begin"/>
        </w:r>
        <w:r>
          <w:rPr>
            <w:noProof/>
            <w:webHidden/>
          </w:rPr>
          <w:instrText xml:space="preserve"> PAGEREF _Toc420167631 \h </w:instrText>
        </w:r>
        <w:r>
          <w:rPr>
            <w:noProof/>
            <w:webHidden/>
          </w:rPr>
        </w:r>
        <w:r>
          <w:rPr>
            <w:noProof/>
            <w:webHidden/>
          </w:rPr>
          <w:fldChar w:fldCharType="separate"/>
        </w:r>
        <w:r w:rsidR="00782482">
          <w:rPr>
            <w:noProof/>
            <w:webHidden/>
          </w:rPr>
          <w:t>36</w:t>
        </w:r>
        <w:r>
          <w:rPr>
            <w:noProof/>
            <w:webHidden/>
          </w:rPr>
          <w:fldChar w:fldCharType="end"/>
        </w:r>
      </w:hyperlink>
    </w:p>
    <w:p w:rsidR="001844A7" w:rsidRDefault="001844A7">
      <w:pPr>
        <w:pStyle w:val="TableofFigures"/>
        <w:tabs>
          <w:tab w:val="right" w:leader="dot" w:pos="9350"/>
        </w:tabs>
        <w:rPr>
          <w:rFonts w:asciiTheme="minorHAnsi" w:eastAsiaTheme="minorEastAsia" w:hAnsiTheme="minorHAnsi" w:cstheme="minorBidi"/>
          <w:noProof/>
          <w:sz w:val="22"/>
          <w:szCs w:val="22"/>
        </w:rPr>
      </w:pPr>
      <w:hyperlink w:anchor="_Toc420167632" w:history="1">
        <w:r w:rsidRPr="00896177">
          <w:rPr>
            <w:rStyle w:val="Hyperlink"/>
            <w:noProof/>
          </w:rPr>
          <w:t>Table 11 - RASDR receiver USB IDs</w:t>
        </w:r>
        <w:r>
          <w:rPr>
            <w:noProof/>
            <w:webHidden/>
          </w:rPr>
          <w:tab/>
        </w:r>
        <w:r>
          <w:rPr>
            <w:noProof/>
            <w:webHidden/>
          </w:rPr>
          <w:fldChar w:fldCharType="begin"/>
        </w:r>
        <w:r>
          <w:rPr>
            <w:noProof/>
            <w:webHidden/>
          </w:rPr>
          <w:instrText xml:space="preserve"> PAGEREF _Toc420167632 \h </w:instrText>
        </w:r>
        <w:r>
          <w:rPr>
            <w:noProof/>
            <w:webHidden/>
          </w:rPr>
        </w:r>
        <w:r>
          <w:rPr>
            <w:noProof/>
            <w:webHidden/>
          </w:rPr>
          <w:fldChar w:fldCharType="separate"/>
        </w:r>
        <w:r w:rsidR="00782482">
          <w:rPr>
            <w:noProof/>
            <w:webHidden/>
          </w:rPr>
          <w:t>46</w:t>
        </w:r>
        <w:r>
          <w:rPr>
            <w:noProof/>
            <w:webHidden/>
          </w:rPr>
          <w:fldChar w:fldCharType="end"/>
        </w:r>
      </w:hyperlink>
    </w:p>
    <w:p w:rsidR="001844A7" w:rsidRDefault="001844A7">
      <w:pPr>
        <w:pStyle w:val="TableofFigures"/>
        <w:tabs>
          <w:tab w:val="right" w:leader="dot" w:pos="9350"/>
        </w:tabs>
        <w:rPr>
          <w:rFonts w:asciiTheme="minorHAnsi" w:eastAsiaTheme="minorEastAsia" w:hAnsiTheme="minorHAnsi" w:cstheme="minorBidi"/>
          <w:noProof/>
          <w:sz w:val="22"/>
          <w:szCs w:val="22"/>
        </w:rPr>
      </w:pPr>
      <w:hyperlink w:anchor="_Toc420167633" w:history="1">
        <w:r w:rsidRPr="00896177">
          <w:rPr>
            <w:rStyle w:val="Hyperlink"/>
            <w:noProof/>
          </w:rPr>
          <w:t>Table 12 X3 connector pin description</w:t>
        </w:r>
        <w:r>
          <w:rPr>
            <w:noProof/>
            <w:webHidden/>
          </w:rPr>
          <w:tab/>
        </w:r>
        <w:r>
          <w:rPr>
            <w:noProof/>
            <w:webHidden/>
          </w:rPr>
          <w:fldChar w:fldCharType="begin"/>
        </w:r>
        <w:r>
          <w:rPr>
            <w:noProof/>
            <w:webHidden/>
          </w:rPr>
          <w:instrText xml:space="preserve"> PAGEREF _Toc420167633 \h </w:instrText>
        </w:r>
        <w:r>
          <w:rPr>
            <w:noProof/>
            <w:webHidden/>
          </w:rPr>
        </w:r>
        <w:r>
          <w:rPr>
            <w:noProof/>
            <w:webHidden/>
          </w:rPr>
          <w:fldChar w:fldCharType="separate"/>
        </w:r>
        <w:r w:rsidR="00782482">
          <w:rPr>
            <w:noProof/>
            <w:webHidden/>
          </w:rPr>
          <w:t>54</w:t>
        </w:r>
        <w:r>
          <w:rPr>
            <w:noProof/>
            <w:webHidden/>
          </w:rPr>
          <w:fldChar w:fldCharType="end"/>
        </w:r>
      </w:hyperlink>
    </w:p>
    <w:p w:rsidR="000B3838" w:rsidRDefault="00D953D3" w:rsidP="00A369A2">
      <w:pPr>
        <w:pStyle w:val="Heading3"/>
        <w:spacing w:after="100" w:afterAutospacing="1"/>
      </w:pPr>
      <w:r w:rsidRPr="00722E94">
        <w:fldChar w:fldCharType="end"/>
      </w:r>
      <w:r w:rsidR="002A6C93">
        <w:br w:type="page"/>
      </w:r>
      <w:bookmarkStart w:id="2" w:name="_Toc420167532"/>
      <w:r w:rsidR="007E3B6A">
        <w:lastRenderedPageBreak/>
        <w:t>Foreword</w:t>
      </w:r>
      <w:bookmarkEnd w:id="2"/>
    </w:p>
    <w:p w:rsidR="00A369A2" w:rsidRDefault="00A369A2" w:rsidP="00A369A2">
      <w:r>
        <w:t xml:space="preserve">Thanks </w:t>
      </w:r>
      <w:r w:rsidR="006C3584">
        <w:t xml:space="preserve">go out </w:t>
      </w:r>
      <w:r>
        <w:t>to</w:t>
      </w:r>
      <w:r w:rsidR="006C3584">
        <w:t xml:space="preserve"> the Society of Amateur Radio Astronomers (</w:t>
      </w:r>
      <w:r>
        <w:t>SARA</w:t>
      </w:r>
      <w:r w:rsidR="006C3584">
        <w:t>)</w:t>
      </w:r>
      <w:r>
        <w:t xml:space="preserve"> for supporting us as we migrated through three </w:t>
      </w:r>
      <w:r w:rsidR="00CA69BB">
        <w:t xml:space="preserve">different </w:t>
      </w:r>
      <w:r>
        <w:t xml:space="preserve">hardware approaches and a host of design and production pains.  </w:t>
      </w:r>
      <w:r w:rsidRPr="00526D0E">
        <w:t>This is a community open source effort</w:t>
      </w:r>
      <w:r>
        <w:t xml:space="preserve"> </w:t>
      </w:r>
      <w:r w:rsidRPr="00526D0E">
        <w:t xml:space="preserve">for the benefit of SARA members.  </w:t>
      </w:r>
      <w:r w:rsidR="005C52F0" w:rsidRPr="00526D0E">
        <w:t>W</w:t>
      </w:r>
      <w:r w:rsidR="007B2FAB" w:rsidRPr="00526D0E">
        <w:t>e expect that the fruits of the</w:t>
      </w:r>
      <w:r w:rsidR="005C52F0" w:rsidRPr="00526D0E">
        <w:t xml:space="preserve"> all-volunteer</w:t>
      </w:r>
      <w:r w:rsidR="007B2FAB" w:rsidRPr="00526D0E">
        <w:t xml:space="preserve"> labor will be useful to the </w:t>
      </w:r>
      <w:r w:rsidR="00A333A5" w:rsidRPr="00526D0E">
        <w:t>amateur</w:t>
      </w:r>
      <w:r w:rsidR="007B2FAB" w:rsidRPr="00526D0E">
        <w:t xml:space="preserve"> radio astronomy, educational, and </w:t>
      </w:r>
      <w:r w:rsidR="005C52F0" w:rsidRPr="00526D0E">
        <w:t xml:space="preserve">scientific </w:t>
      </w:r>
      <w:r w:rsidR="007B2FAB" w:rsidRPr="00526D0E">
        <w:t>communities</w:t>
      </w:r>
      <w:r w:rsidR="007B2FAB">
        <w:t>.  The RASDR hardware will be available non-profit to SARA members</w:t>
      </w:r>
      <w:r w:rsidR="00E80456">
        <w:t xml:space="preserve"> and others</w:t>
      </w:r>
      <w:r w:rsidR="007B2FAB">
        <w:t>;</w:t>
      </w:r>
      <w:r>
        <w:t xml:space="preserve"> however, if anyone wants to take </w:t>
      </w:r>
      <w:r w:rsidR="00CA69BB">
        <w:t xml:space="preserve">these </w:t>
      </w:r>
      <w:r>
        <w:t>hardware designs and produce them at a lower price</w:t>
      </w:r>
      <w:r w:rsidR="0041293D">
        <w:t xml:space="preserve"> for the benefit of everyone</w:t>
      </w:r>
      <w:r>
        <w:t>, then we will be delighted.  The radio astronomy community will benefit.</w:t>
      </w:r>
    </w:p>
    <w:p w:rsidR="00A369A2" w:rsidRDefault="00A369A2" w:rsidP="00A369A2">
      <w:r>
        <w:t xml:space="preserve">We’re </w:t>
      </w:r>
      <w:r w:rsidR="00CA69BB">
        <w:t xml:space="preserve">improving </w:t>
      </w:r>
      <w:r w:rsidR="00B1111D">
        <w:t xml:space="preserve">RASDR software </w:t>
      </w:r>
      <w:r>
        <w:t>and intend to keep adding features so as others have time to contribute, please contact us via the SARA site or the Users Group and you’ll receive a response.</w:t>
      </w:r>
    </w:p>
    <w:p w:rsidR="00CA69BB" w:rsidRDefault="00CA69BB" w:rsidP="00CA69BB">
      <w:r>
        <w:t>A</w:t>
      </w:r>
      <w:r w:rsidRPr="00A369A2">
        <w:t>s you discover errors or have suggestions, please communicate them</w:t>
      </w:r>
      <w:r>
        <w:t xml:space="preserve"> to </w:t>
      </w:r>
      <w:hyperlink r:id="rId9" w:tgtFrame="_blank" w:history="1">
        <w:r w:rsidRPr="00E80456">
          <w:rPr>
            <w:rStyle w:val="Hyperlink"/>
          </w:rPr>
          <w:t>RASDRapplications@radio-astronomy.org</w:t>
        </w:r>
      </w:hyperlink>
      <w:r w:rsidRPr="00A369A2">
        <w:t xml:space="preserve">.  </w:t>
      </w:r>
      <w:r>
        <w:t xml:space="preserve">Finally, thanks to all on the RASDR team who contributed.  </w:t>
      </w:r>
    </w:p>
    <w:p w:rsidR="00E61D33" w:rsidRPr="00A369A2" w:rsidRDefault="00E61D33" w:rsidP="00A369A2"/>
    <w:p w:rsidR="00A333A5" w:rsidRDefault="00A333A5" w:rsidP="00A333A5">
      <w:pPr>
        <w:pStyle w:val="Heading3"/>
        <w:spacing w:after="100" w:afterAutospacing="1"/>
      </w:pPr>
      <w:bookmarkStart w:id="3" w:name="_Toc420167533"/>
      <w:r>
        <w:t>License</w:t>
      </w:r>
      <w:bookmarkEnd w:id="3"/>
    </w:p>
    <w:p w:rsidR="00A333A5" w:rsidRDefault="00A333A5" w:rsidP="00A333A5">
      <w:r>
        <w:t xml:space="preserve">Unless otherwise specified, all software source files are licensed using the GNU General Public License Version 2. To read details of the license please visit </w:t>
      </w:r>
      <w:hyperlink r:id="rId10" w:history="1">
        <w:r w:rsidRPr="00FA6F0A">
          <w:rPr>
            <w:rStyle w:val="Hyperlink"/>
          </w:rPr>
          <w:t>http://www.gnu.org/licenses</w:t>
        </w:r>
      </w:hyperlink>
      <w:r>
        <w:t xml:space="preserve">.   All hardware related </w:t>
      </w:r>
      <w:r w:rsidR="00A12DAF">
        <w:t xml:space="preserve">designs, </w:t>
      </w:r>
      <w:r>
        <w:t>source artifacts</w:t>
      </w:r>
      <w:r w:rsidR="00A12DAF">
        <w:t xml:space="preserve"> and documentation</w:t>
      </w:r>
      <w:r>
        <w:t xml:space="preserve"> are licensed under the “Creative Commons Attribution 3.0 </w:t>
      </w:r>
      <w:proofErr w:type="spellStart"/>
      <w:r>
        <w:t>Unported</w:t>
      </w:r>
      <w:proofErr w:type="spellEnd"/>
      <w:r>
        <w:rPr>
          <w:rFonts w:ascii="Tahoma" w:hAnsi="Tahoma" w:cs="Tahoma"/>
        </w:rPr>
        <w:t>”</w:t>
      </w:r>
      <w:r>
        <w:t xml:space="preserve">. To read the details of the license please visit </w:t>
      </w:r>
      <w:hyperlink r:id="rId11" w:history="1">
        <w:r w:rsidRPr="00FA6F0A">
          <w:rPr>
            <w:rStyle w:val="Hyperlink"/>
          </w:rPr>
          <w:t>http://creativecommons.org/licenses/by/3.0/legalcode</w:t>
        </w:r>
      </w:hyperlink>
      <w:r>
        <w:t>.</w:t>
      </w:r>
    </w:p>
    <w:p w:rsidR="00E61D33" w:rsidRDefault="00E61D33" w:rsidP="00A333A5"/>
    <w:p w:rsidR="00B57CCF" w:rsidRDefault="00B57CCF" w:rsidP="00A333A5">
      <w:pPr>
        <w:pStyle w:val="Heading3"/>
        <w:spacing w:after="100" w:afterAutospacing="1"/>
      </w:pPr>
      <w:bookmarkStart w:id="4" w:name="_Toc420167534"/>
      <w:r>
        <w:t>Abstract</w:t>
      </w:r>
      <w:bookmarkEnd w:id="4"/>
    </w:p>
    <w:p w:rsidR="00E80456" w:rsidRDefault="002A6C93">
      <w:pPr>
        <w:rPr>
          <w:rFonts w:asciiTheme="majorHAnsi" w:eastAsiaTheme="majorEastAsia" w:hAnsiTheme="majorHAnsi" w:cstheme="majorBidi"/>
          <w:b/>
          <w:bCs/>
          <w:color w:val="365F91" w:themeColor="accent1" w:themeShade="BF"/>
          <w:sz w:val="28"/>
          <w:szCs w:val="28"/>
        </w:rPr>
      </w:pPr>
      <w:r>
        <w:t>RASDR is a software-defined receiver (SDR) for</w:t>
      </w:r>
      <w:r w:rsidR="000D40A0">
        <w:t xml:space="preserve"> radio astronomy</w:t>
      </w:r>
      <w:sdt>
        <w:sdtPr>
          <w:id w:val="92684782"/>
          <w:citation/>
        </w:sdtPr>
        <w:sdtContent>
          <w:r w:rsidR="00D953D3">
            <w:fldChar w:fldCharType="begin"/>
          </w:r>
          <w:r w:rsidR="00C476A5">
            <w:instrText xml:space="preserve"> CITATION RAS15 \l 1033  </w:instrText>
          </w:r>
          <w:r w:rsidR="00D953D3">
            <w:fldChar w:fldCharType="separate"/>
          </w:r>
          <w:r w:rsidR="001844A7">
            <w:rPr>
              <w:noProof/>
            </w:rPr>
            <w:t xml:space="preserve"> </w:t>
          </w:r>
          <w:r w:rsidR="001844A7" w:rsidRPr="001844A7">
            <w:rPr>
              <w:noProof/>
            </w:rPr>
            <w:t>[1]</w:t>
          </w:r>
          <w:r w:rsidR="00D953D3">
            <w:rPr>
              <w:noProof/>
            </w:rPr>
            <w:fldChar w:fldCharType="end"/>
          </w:r>
        </w:sdtContent>
      </w:sdt>
      <w:r>
        <w:t xml:space="preserve">.  The </w:t>
      </w:r>
      <w:r w:rsidR="004527AB">
        <w:t>device</w:t>
      </w:r>
      <w:r w:rsidR="00B1111D">
        <w:t xml:space="preserve"> </w:t>
      </w:r>
      <w:r>
        <w:t>consists of two high-density circuit boards</w:t>
      </w:r>
      <w:r w:rsidR="00B1111D">
        <w:t>, separated by analog and digital operations</w:t>
      </w:r>
      <w:r w:rsidR="004527AB">
        <w:t xml:space="preserve">.  </w:t>
      </w:r>
      <w:r w:rsidR="00B1111D">
        <w:t>The analog board</w:t>
      </w:r>
      <w:r w:rsidR="004527AB">
        <w:t xml:space="preserve"> contains</w:t>
      </w:r>
      <w:r>
        <w:t xml:space="preserve"> </w:t>
      </w:r>
      <w:r w:rsidRPr="00DD3C69">
        <w:t xml:space="preserve">a </w:t>
      </w:r>
      <w:r>
        <w:t xml:space="preserve">wide-band </w:t>
      </w:r>
      <w:r w:rsidR="004527AB">
        <w:t xml:space="preserve">radio-frequency (RF) to </w:t>
      </w:r>
      <w:r w:rsidR="00B1111D">
        <w:t>baseband</w:t>
      </w:r>
      <w:r w:rsidR="004527AB">
        <w:t xml:space="preserve"> transceiver used for </w:t>
      </w:r>
      <w:proofErr w:type="spellStart"/>
      <w:r>
        <w:t>femtocell</w:t>
      </w:r>
      <w:proofErr w:type="spellEnd"/>
      <w:sdt>
        <w:sdtPr>
          <w:id w:val="92684784"/>
          <w:citation/>
        </w:sdtPr>
        <w:sdtContent>
          <w:r w:rsidR="00D953D3">
            <w:fldChar w:fldCharType="begin"/>
          </w:r>
          <w:r w:rsidR="003677E8">
            <w:instrText xml:space="preserve"> CITATION Lim2 \l 1033  </w:instrText>
          </w:r>
          <w:r w:rsidR="00D953D3">
            <w:fldChar w:fldCharType="separate"/>
          </w:r>
          <w:r w:rsidR="001844A7">
            <w:rPr>
              <w:noProof/>
            </w:rPr>
            <w:t xml:space="preserve"> </w:t>
          </w:r>
          <w:r w:rsidR="001844A7" w:rsidRPr="001844A7">
            <w:rPr>
              <w:noProof/>
            </w:rPr>
            <w:t>[2]</w:t>
          </w:r>
          <w:r w:rsidR="00D953D3">
            <w:rPr>
              <w:noProof/>
            </w:rPr>
            <w:fldChar w:fldCharType="end"/>
          </w:r>
        </w:sdtContent>
      </w:sdt>
      <w:sdt>
        <w:sdtPr>
          <w:id w:val="92684789"/>
          <w:citation/>
        </w:sdtPr>
        <w:sdtContent>
          <w:r w:rsidR="00D953D3">
            <w:fldChar w:fldCharType="begin"/>
          </w:r>
          <w:r w:rsidR="003677E8">
            <w:instrText xml:space="preserve"> CITATION Dig14 \l 1033  </w:instrText>
          </w:r>
          <w:r w:rsidR="00D953D3">
            <w:fldChar w:fldCharType="separate"/>
          </w:r>
          <w:r w:rsidR="001844A7">
            <w:rPr>
              <w:noProof/>
            </w:rPr>
            <w:t xml:space="preserve"> </w:t>
          </w:r>
          <w:r w:rsidR="001844A7" w:rsidRPr="001844A7">
            <w:rPr>
              <w:noProof/>
            </w:rPr>
            <w:t>[3]</w:t>
          </w:r>
          <w:r w:rsidR="00D953D3">
            <w:rPr>
              <w:noProof/>
            </w:rPr>
            <w:fldChar w:fldCharType="end"/>
          </w:r>
        </w:sdtContent>
      </w:sdt>
      <w:r w:rsidR="00B1111D">
        <w:t xml:space="preserve"> applications</w:t>
      </w:r>
      <w:r w:rsidR="004527AB">
        <w:t xml:space="preserve">. The </w:t>
      </w:r>
      <w:r w:rsidR="00B1111D">
        <w:t>digital board</w:t>
      </w:r>
      <w:r w:rsidR="004527AB">
        <w:t xml:space="preserve"> is a </w:t>
      </w:r>
      <w:r w:rsidR="00C97734">
        <w:t>control</w:t>
      </w:r>
      <w:r w:rsidR="00B1111D">
        <w:t xml:space="preserve"> and data</w:t>
      </w:r>
      <w:r w:rsidR="00C97734">
        <w:t xml:space="preserve"> </w:t>
      </w:r>
      <w:r w:rsidR="004527AB">
        <w:t>interface</w:t>
      </w:r>
      <w:r>
        <w:t xml:space="preserve"> to a computer via</w:t>
      </w:r>
      <w:r w:rsidR="00B1111D">
        <w:t xml:space="preserve"> universal serial bus (</w:t>
      </w:r>
      <w:r>
        <w:t>USB</w:t>
      </w:r>
      <w:r w:rsidR="00B1111D">
        <w:t>)</w:t>
      </w:r>
      <w:r>
        <w:t xml:space="preserve">.  </w:t>
      </w:r>
      <w:r w:rsidR="00214FCF">
        <w:t>The</w:t>
      </w:r>
      <w:r w:rsidR="00B1111D">
        <w:t xml:space="preserve"> </w:t>
      </w:r>
      <w:proofErr w:type="spellStart"/>
      <w:r w:rsidR="00CA69BB">
        <w:t>RASDRviewer</w:t>
      </w:r>
      <w:proofErr w:type="spellEnd"/>
      <w:r w:rsidR="00CA69BB">
        <w:t xml:space="preserve"> </w:t>
      </w:r>
      <w:r>
        <w:t xml:space="preserve">software runs in a Windows environment and performs receiver control, </w:t>
      </w:r>
      <w:r w:rsidR="00B1111D">
        <w:t>fast-</w:t>
      </w:r>
      <w:r w:rsidR="00214FCF">
        <w:t>Fourier</w:t>
      </w:r>
      <w:r w:rsidR="00B1111D">
        <w:t xml:space="preserve"> transform (</w:t>
      </w:r>
      <w:r>
        <w:t>FFT</w:t>
      </w:r>
      <w:r w:rsidR="00B1111D">
        <w:t>)</w:t>
      </w:r>
      <w:r>
        <w:t xml:space="preserve"> analysis</w:t>
      </w:r>
      <w:r w:rsidR="004854A4">
        <w:t xml:space="preserve"> and </w:t>
      </w:r>
      <w:r>
        <w:t xml:space="preserve">spectrum averaging, power monitoring and </w:t>
      </w:r>
      <w:r w:rsidR="00B1111D">
        <w:t>data collection</w:t>
      </w:r>
      <w:r>
        <w:t>.</w:t>
      </w:r>
      <w:r w:rsidR="004527AB">
        <w:t xml:space="preserve">  The user is responsible for supplying </w:t>
      </w:r>
      <w:r>
        <w:t xml:space="preserve">an antenna, </w:t>
      </w:r>
      <w:r w:rsidR="00B1111D">
        <w:t xml:space="preserve">preamplifier, </w:t>
      </w:r>
      <w:r w:rsidR="004854A4">
        <w:t>band pass</w:t>
      </w:r>
      <w:r w:rsidR="0041293D">
        <w:t xml:space="preserve"> </w:t>
      </w:r>
      <w:r>
        <w:t xml:space="preserve">filter, optional </w:t>
      </w:r>
      <w:r w:rsidR="004854A4">
        <w:t>up conversion</w:t>
      </w:r>
      <w:r>
        <w:t xml:space="preserve"> or system control devices, and external frequency/time reference signals.</w:t>
      </w:r>
      <w:r w:rsidR="00E80456">
        <w:br w:type="page"/>
      </w:r>
    </w:p>
    <w:p w:rsidR="00476CF8" w:rsidRDefault="00B75A65" w:rsidP="00780452">
      <w:pPr>
        <w:pStyle w:val="Heading1"/>
      </w:pPr>
      <w:bookmarkStart w:id="5" w:name="_Toc420167535"/>
      <w:r w:rsidRPr="00B75A65">
        <w:lastRenderedPageBreak/>
        <w:t>README First</w:t>
      </w:r>
      <w:bookmarkEnd w:id="5"/>
    </w:p>
    <w:p w:rsidR="001713A8" w:rsidRDefault="001713A8" w:rsidP="001713A8">
      <w:r>
        <w:t xml:space="preserve">Please read </w:t>
      </w:r>
      <w:r w:rsidRPr="00C502D3">
        <w:rPr>
          <w:u w:val="single"/>
        </w:rPr>
        <w:t>Chapter 2</w:t>
      </w:r>
      <w:r>
        <w:t xml:space="preserve"> and </w:t>
      </w:r>
      <w:r w:rsidRPr="00C502D3">
        <w:rPr>
          <w:u w:val="single"/>
        </w:rPr>
        <w:t>Chapter 4</w:t>
      </w:r>
      <w:r>
        <w:t xml:space="preserve"> before starting to connect and use your RASDR.  Please join SARA</w:t>
      </w:r>
      <w:sdt>
        <w:sdtPr>
          <w:id w:val="24369120"/>
          <w:citation/>
        </w:sdtPr>
        <w:sdtContent>
          <w:r w:rsidR="00D953D3">
            <w:fldChar w:fldCharType="begin"/>
          </w:r>
          <w:r w:rsidR="00C476A5">
            <w:instrText xml:space="preserve"> CITATION RAS15 \l 1033 </w:instrText>
          </w:r>
          <w:r w:rsidR="00D953D3">
            <w:fldChar w:fldCharType="separate"/>
          </w:r>
          <w:r w:rsidR="001844A7">
            <w:rPr>
              <w:noProof/>
            </w:rPr>
            <w:t xml:space="preserve"> </w:t>
          </w:r>
          <w:r w:rsidR="001844A7" w:rsidRPr="001844A7">
            <w:rPr>
              <w:noProof/>
            </w:rPr>
            <w:t>[1]</w:t>
          </w:r>
          <w:r w:rsidR="00D953D3">
            <w:rPr>
              <w:noProof/>
            </w:rPr>
            <w:fldChar w:fldCharType="end"/>
          </w:r>
        </w:sdtContent>
      </w:sdt>
      <w:r>
        <w:t xml:space="preserve"> and the User’s group. </w:t>
      </w:r>
      <w:r w:rsidR="003A6BF3">
        <w:t>The</w:t>
      </w:r>
      <w:r>
        <w:t xml:space="preserve"> SARA RASDR pages</w:t>
      </w:r>
      <w:sdt>
        <w:sdtPr>
          <w:id w:val="24369111"/>
          <w:citation/>
        </w:sdtPr>
        <w:sdtContent>
          <w:r w:rsidR="00D953D3">
            <w:fldChar w:fldCharType="begin"/>
          </w:r>
          <w:r w:rsidR="00C476A5">
            <w:instrText xml:space="preserve"> CITATION RAS14 \l 1033  </w:instrText>
          </w:r>
          <w:r w:rsidR="00D953D3">
            <w:fldChar w:fldCharType="separate"/>
          </w:r>
          <w:r w:rsidR="001844A7">
            <w:rPr>
              <w:noProof/>
            </w:rPr>
            <w:t xml:space="preserve"> </w:t>
          </w:r>
          <w:r w:rsidR="001844A7" w:rsidRPr="001844A7">
            <w:rPr>
              <w:noProof/>
            </w:rPr>
            <w:t>[4]</w:t>
          </w:r>
          <w:r w:rsidR="00D953D3">
            <w:rPr>
              <w:noProof/>
            </w:rPr>
            <w:fldChar w:fldCharType="end"/>
          </w:r>
        </w:sdtContent>
      </w:sdt>
      <w:sdt>
        <w:sdtPr>
          <w:id w:val="24369110"/>
          <w:citation/>
        </w:sdtPr>
        <w:sdtContent>
          <w:r w:rsidR="00D953D3">
            <w:fldChar w:fldCharType="begin"/>
          </w:r>
          <w:r w:rsidR="00C476A5">
            <w:instrText xml:space="preserve"> CITATION RAS15 \l 1033  </w:instrText>
          </w:r>
          <w:r w:rsidR="00D953D3">
            <w:fldChar w:fldCharType="separate"/>
          </w:r>
          <w:r w:rsidR="001844A7">
            <w:rPr>
              <w:noProof/>
            </w:rPr>
            <w:t xml:space="preserve"> </w:t>
          </w:r>
          <w:r w:rsidR="001844A7" w:rsidRPr="001844A7">
            <w:rPr>
              <w:noProof/>
            </w:rPr>
            <w:t>[1]</w:t>
          </w:r>
          <w:r w:rsidR="00D953D3">
            <w:rPr>
              <w:noProof/>
            </w:rPr>
            <w:fldChar w:fldCharType="end"/>
          </w:r>
        </w:sdtContent>
      </w:sdt>
      <w:r>
        <w:t xml:space="preserve"> </w:t>
      </w:r>
      <w:r w:rsidR="003A6BF3">
        <w:t>provide news and</w:t>
      </w:r>
      <w:r>
        <w:t xml:space="preserve"> new information</w:t>
      </w:r>
      <w:r w:rsidR="003A6BF3">
        <w:t>.</w:t>
      </w:r>
      <w:r>
        <w:t xml:space="preserve"> </w:t>
      </w:r>
      <w:r w:rsidR="003A6BF3">
        <w:t>T</w:t>
      </w:r>
      <w:r>
        <w:t>he RASDR User’s Group</w:t>
      </w:r>
      <w:sdt>
        <w:sdtPr>
          <w:id w:val="24369099"/>
          <w:citation/>
        </w:sdtPr>
        <w:sdtContent>
          <w:r w:rsidR="00D953D3">
            <w:fldChar w:fldCharType="begin"/>
          </w:r>
          <w:r w:rsidR="00C476A5">
            <w:instrText xml:space="preserve"> CITATION RAS151 \l 1033  </w:instrText>
          </w:r>
          <w:r w:rsidR="00D953D3">
            <w:fldChar w:fldCharType="separate"/>
          </w:r>
          <w:r w:rsidR="001844A7">
            <w:rPr>
              <w:noProof/>
            </w:rPr>
            <w:t xml:space="preserve"> </w:t>
          </w:r>
          <w:r w:rsidR="001844A7" w:rsidRPr="001844A7">
            <w:rPr>
              <w:noProof/>
            </w:rPr>
            <w:t>[5]</w:t>
          </w:r>
          <w:r w:rsidR="00D953D3">
            <w:rPr>
              <w:noProof/>
            </w:rPr>
            <w:fldChar w:fldCharType="end"/>
          </w:r>
        </w:sdtContent>
      </w:sdt>
      <w:r>
        <w:t xml:space="preserve"> </w:t>
      </w:r>
      <w:r w:rsidR="003A6BF3">
        <w:t>is a</w:t>
      </w:r>
      <w:r w:rsidR="00C502D3">
        <w:t xml:space="preserve"> </w:t>
      </w:r>
      <w:r w:rsidR="003A6BF3">
        <w:t>good re</w:t>
      </w:r>
      <w:r>
        <w:t xml:space="preserve">source to </w:t>
      </w:r>
      <w:r w:rsidR="003A6BF3">
        <w:t>obtain community support and help.  T</w:t>
      </w:r>
      <w:r>
        <w:t xml:space="preserve">he </w:t>
      </w:r>
      <w:r w:rsidR="0041293D">
        <w:t xml:space="preserve">development sites </w:t>
      </w:r>
      <w:sdt>
        <w:sdtPr>
          <w:id w:val="91202599"/>
          <w:citation/>
        </w:sdtPr>
        <w:sdtContent>
          <w:r w:rsidR="00D953D3">
            <w:fldChar w:fldCharType="begin"/>
          </w:r>
          <w:r w:rsidR="00C476A5">
            <w:instrText xml:space="preserve"> CITATION RAS14 \l 1033 </w:instrText>
          </w:r>
          <w:r w:rsidR="00D953D3">
            <w:fldChar w:fldCharType="separate"/>
          </w:r>
          <w:r w:rsidR="001844A7" w:rsidRPr="001844A7">
            <w:rPr>
              <w:noProof/>
            </w:rPr>
            <w:t>[4]</w:t>
          </w:r>
          <w:r w:rsidR="00D953D3">
            <w:rPr>
              <w:noProof/>
            </w:rPr>
            <w:fldChar w:fldCharType="end"/>
          </w:r>
        </w:sdtContent>
      </w:sdt>
      <w:sdt>
        <w:sdtPr>
          <w:id w:val="24369100"/>
          <w:citation/>
        </w:sdtPr>
        <w:sdtContent>
          <w:r w:rsidR="00D953D3">
            <w:fldChar w:fldCharType="begin"/>
          </w:r>
          <w:r w:rsidR="00C476A5">
            <w:instrText xml:space="preserve"> CITATION Git15 \l 1033 </w:instrText>
          </w:r>
          <w:r w:rsidR="00D953D3">
            <w:fldChar w:fldCharType="separate"/>
          </w:r>
          <w:r w:rsidR="001844A7">
            <w:rPr>
              <w:noProof/>
            </w:rPr>
            <w:t xml:space="preserve"> </w:t>
          </w:r>
          <w:r w:rsidR="001844A7" w:rsidRPr="001844A7">
            <w:rPr>
              <w:noProof/>
            </w:rPr>
            <w:t>[6]</w:t>
          </w:r>
          <w:r w:rsidR="00D953D3">
            <w:rPr>
              <w:noProof/>
            </w:rPr>
            <w:fldChar w:fldCharType="end"/>
          </w:r>
        </w:sdtContent>
      </w:sdt>
      <w:r>
        <w:t xml:space="preserve"> </w:t>
      </w:r>
      <w:r w:rsidR="003A6BF3">
        <w:t>are available</w:t>
      </w:r>
      <w:r>
        <w:t xml:space="preserve"> for </w:t>
      </w:r>
      <w:r w:rsidR="0041293D">
        <w:t xml:space="preserve">people </w:t>
      </w:r>
      <w:r w:rsidR="003A6BF3">
        <w:t>who wish to help contribute or to use the</w:t>
      </w:r>
      <w:r w:rsidR="0041293D">
        <w:t xml:space="preserve"> design</w:t>
      </w:r>
      <w:r w:rsidR="003A6BF3">
        <w:t xml:space="preserve"> for their own purposes</w:t>
      </w:r>
      <w:r w:rsidR="003A7675">
        <w:t>, including RASDR software development</w:t>
      </w:r>
      <w:r>
        <w:t>.</w:t>
      </w:r>
    </w:p>
    <w:p w:rsidR="0041293D" w:rsidRDefault="0041293D" w:rsidP="001713A8">
      <w:r>
        <w:t>Users having general questions should post them to one of the User sites.  Specific questions may be sent to members of the RASDR team at the following addresses:</w:t>
      </w:r>
    </w:p>
    <w:p w:rsidR="0041293D" w:rsidRDefault="0041293D" w:rsidP="001713A8">
      <w:r w:rsidRPr="0041293D">
        <w:t>Software issues:</w:t>
      </w:r>
      <w:r w:rsidRPr="0041293D">
        <w:br/>
        <w:t xml:space="preserve">Contact </w:t>
      </w:r>
      <w:hyperlink r:id="rId12" w:tgtFrame="_blank" w:history="1">
        <w:r w:rsidRPr="0041293D">
          <w:rPr>
            <w:rStyle w:val="Hyperlink"/>
          </w:rPr>
          <w:t>RASDRviewer@radio-astronomy.org</w:t>
        </w:r>
      </w:hyperlink>
      <w:r w:rsidRPr="0041293D">
        <w:t> </w:t>
      </w:r>
      <w:r w:rsidRPr="0041293D">
        <w:br/>
      </w:r>
      <w:r w:rsidRPr="0041293D">
        <w:br/>
        <w:t>Hardware issues:</w:t>
      </w:r>
      <w:r w:rsidRPr="0041293D">
        <w:br/>
        <w:t xml:space="preserve">Contact </w:t>
      </w:r>
      <w:hyperlink r:id="rId13" w:tgtFrame="_blank" w:history="1">
        <w:r w:rsidRPr="0041293D">
          <w:rPr>
            <w:rStyle w:val="Hyperlink"/>
          </w:rPr>
          <w:t>RASDRhardware@radio-astronomy.org</w:t>
        </w:r>
      </w:hyperlink>
      <w:r w:rsidRPr="0041293D">
        <w:t xml:space="preserve">  </w:t>
      </w:r>
      <w:r w:rsidRPr="0041293D">
        <w:br/>
      </w:r>
      <w:r w:rsidRPr="0041293D">
        <w:br/>
        <w:t>Application issues:</w:t>
      </w:r>
      <w:r w:rsidRPr="0041293D">
        <w:br/>
        <w:t xml:space="preserve">Contact </w:t>
      </w:r>
      <w:hyperlink r:id="rId14" w:tgtFrame="_blank" w:history="1">
        <w:r w:rsidRPr="0041293D">
          <w:rPr>
            <w:rStyle w:val="Hyperlink"/>
          </w:rPr>
          <w:t>RASDRapplications@radio-astronomy.org</w:t>
        </w:r>
      </w:hyperlink>
      <w:r w:rsidRPr="0041293D">
        <w:t> </w:t>
      </w:r>
      <w:r w:rsidR="003A7675">
        <w:t xml:space="preserve">or discuss the issue with the User’s Group on Yahoo, </w:t>
      </w:r>
      <w:hyperlink r:id="rId15" w:history="1">
        <w:r w:rsidR="00CA69BB" w:rsidRPr="00737D8E">
          <w:rPr>
            <w:rStyle w:val="Hyperlink"/>
          </w:rPr>
          <w:t>https://groups.yahoo.com/neo/groups/RASDR/info</w:t>
        </w:r>
      </w:hyperlink>
    </w:p>
    <w:p w:rsidR="00B75A65" w:rsidRDefault="00B75A65" w:rsidP="00B75A65">
      <w:pPr>
        <w:pStyle w:val="Heading1"/>
      </w:pPr>
      <w:bookmarkStart w:id="6" w:name="_Toc420167536"/>
      <w:r>
        <w:t>RASDR goals</w:t>
      </w:r>
      <w:bookmarkEnd w:id="6"/>
    </w:p>
    <w:p w:rsidR="003A7675" w:rsidRDefault="00C861E5">
      <w:r>
        <w:t>This section highlights some of the goals of the RASDR project.</w:t>
      </w:r>
    </w:p>
    <w:p w:rsidR="00407436" w:rsidRDefault="00CF57F8" w:rsidP="00CF57F8">
      <w:pPr>
        <w:pStyle w:val="Heading2"/>
      </w:pPr>
      <w:bookmarkStart w:id="7" w:name="_Toc420167537"/>
      <w:r>
        <w:t>A Software-Defined Receiver for Amateur Radio Astronomers</w:t>
      </w:r>
      <w:bookmarkEnd w:id="7"/>
    </w:p>
    <w:p w:rsidR="00407436" w:rsidRDefault="00BA3154" w:rsidP="00407436">
      <w:pPr>
        <w:rPr>
          <w:lang w:bidi="en-US"/>
        </w:rPr>
      </w:pPr>
      <w:r>
        <w:rPr>
          <w:lang w:bidi="en-US"/>
        </w:rPr>
        <w:t>A</w:t>
      </w:r>
      <w:r w:rsidR="00407436" w:rsidRPr="008D1676">
        <w:rPr>
          <w:lang w:bidi="en-US"/>
        </w:rPr>
        <w:t xml:space="preserve">n SDR that is optimized for </w:t>
      </w:r>
      <w:r>
        <w:rPr>
          <w:lang w:bidi="en-US"/>
        </w:rPr>
        <w:t>r</w:t>
      </w:r>
      <w:r w:rsidRPr="008D1676">
        <w:rPr>
          <w:lang w:bidi="en-US"/>
        </w:rPr>
        <w:t xml:space="preserve">adio </w:t>
      </w:r>
      <w:r>
        <w:rPr>
          <w:lang w:bidi="en-US"/>
        </w:rPr>
        <w:t>a</w:t>
      </w:r>
      <w:r w:rsidRPr="008D1676">
        <w:rPr>
          <w:lang w:bidi="en-US"/>
        </w:rPr>
        <w:t>stronomy</w:t>
      </w:r>
      <w:r>
        <w:rPr>
          <w:lang w:bidi="en-US"/>
        </w:rPr>
        <w:t xml:space="preserve">, </w:t>
      </w:r>
      <w:r w:rsidR="00407436">
        <w:rPr>
          <w:lang w:bidi="en-US"/>
        </w:rPr>
        <w:t>applicable to a wide variety of SARA projects</w:t>
      </w:r>
      <w:r w:rsidR="00407436" w:rsidRPr="008D1676">
        <w:rPr>
          <w:lang w:bidi="en-US"/>
        </w:rPr>
        <w:t xml:space="preserve">, </w:t>
      </w:r>
      <w:r w:rsidR="00407436">
        <w:rPr>
          <w:lang w:bidi="en-US"/>
        </w:rPr>
        <w:t>includes</w:t>
      </w:r>
      <w:r w:rsidR="00407436" w:rsidRPr="008D1676">
        <w:rPr>
          <w:lang w:bidi="en-US"/>
        </w:rPr>
        <w:t xml:space="preserve"> a </w:t>
      </w:r>
      <w:r>
        <w:rPr>
          <w:lang w:bidi="en-US"/>
        </w:rPr>
        <w:t>front end receiver</w:t>
      </w:r>
      <w:r w:rsidR="00407436">
        <w:rPr>
          <w:lang w:bidi="en-US"/>
        </w:rPr>
        <w:t xml:space="preserve"> </w:t>
      </w:r>
      <w:r w:rsidR="00407436" w:rsidRPr="008D1676">
        <w:rPr>
          <w:lang w:bidi="en-US"/>
        </w:rPr>
        <w:t>and a software-driven desktop computer back end</w:t>
      </w:r>
      <w:sdt>
        <w:sdtPr>
          <w:rPr>
            <w:lang w:bidi="en-US"/>
          </w:rPr>
          <w:id w:val="6199333"/>
          <w:citation/>
        </w:sdtPr>
        <w:sdtContent>
          <w:r w:rsidR="00D953D3">
            <w:rPr>
              <w:lang w:bidi="en-US"/>
            </w:rPr>
            <w:fldChar w:fldCharType="begin"/>
          </w:r>
          <w:r w:rsidR="0041293D">
            <w:rPr>
              <w:lang w:bidi="en-US"/>
            </w:rPr>
            <w:instrText xml:space="preserve"> CITATION RAS14 \l 1033  </w:instrText>
          </w:r>
          <w:r w:rsidR="00D953D3">
            <w:rPr>
              <w:lang w:bidi="en-US"/>
            </w:rPr>
            <w:fldChar w:fldCharType="separate"/>
          </w:r>
          <w:r w:rsidR="001844A7">
            <w:rPr>
              <w:noProof/>
              <w:lang w:bidi="en-US"/>
            </w:rPr>
            <w:t xml:space="preserve"> </w:t>
          </w:r>
          <w:r w:rsidR="001844A7" w:rsidRPr="001844A7">
            <w:rPr>
              <w:noProof/>
              <w:lang w:bidi="en-US"/>
            </w:rPr>
            <w:t>[4]</w:t>
          </w:r>
          <w:r w:rsidR="00D953D3">
            <w:rPr>
              <w:lang w:bidi="en-US"/>
            </w:rPr>
            <w:fldChar w:fldCharType="end"/>
          </w:r>
        </w:sdtContent>
      </w:sdt>
      <w:sdt>
        <w:sdtPr>
          <w:rPr>
            <w:lang w:bidi="en-US"/>
          </w:rPr>
          <w:id w:val="6199413"/>
          <w:citation/>
        </w:sdtPr>
        <w:sdtContent>
          <w:r w:rsidR="00D953D3">
            <w:rPr>
              <w:lang w:bidi="en-US"/>
            </w:rPr>
            <w:fldChar w:fldCharType="begin"/>
          </w:r>
          <w:r w:rsidR="00407436">
            <w:rPr>
              <w:lang w:bidi="en-US"/>
            </w:rPr>
            <w:instrText xml:space="preserve"> CITATION Pau14 \l 1033 </w:instrText>
          </w:r>
          <w:r w:rsidR="00D953D3">
            <w:rPr>
              <w:lang w:bidi="en-US"/>
            </w:rPr>
            <w:fldChar w:fldCharType="separate"/>
          </w:r>
          <w:r w:rsidR="001844A7">
            <w:rPr>
              <w:noProof/>
              <w:lang w:bidi="en-US"/>
            </w:rPr>
            <w:t xml:space="preserve"> </w:t>
          </w:r>
          <w:r w:rsidR="001844A7" w:rsidRPr="001844A7">
            <w:rPr>
              <w:noProof/>
              <w:lang w:bidi="en-US"/>
            </w:rPr>
            <w:t>[7]</w:t>
          </w:r>
          <w:r w:rsidR="00D953D3">
            <w:rPr>
              <w:lang w:bidi="en-US"/>
            </w:rPr>
            <w:fldChar w:fldCharType="end"/>
          </w:r>
        </w:sdtContent>
      </w:sdt>
      <w:r w:rsidR="00407436" w:rsidRPr="008D1676">
        <w:rPr>
          <w:lang w:bidi="en-US"/>
        </w:rPr>
        <w:t xml:space="preserve">. </w:t>
      </w:r>
      <w:r w:rsidR="00407436">
        <w:rPr>
          <w:lang w:bidi="en-US"/>
        </w:rPr>
        <w:t xml:space="preserve">The </w:t>
      </w:r>
      <w:r>
        <w:rPr>
          <w:lang w:bidi="en-US"/>
        </w:rPr>
        <w:t>receiver</w:t>
      </w:r>
      <w:r w:rsidR="00407436">
        <w:rPr>
          <w:lang w:bidi="en-US"/>
        </w:rPr>
        <w:t xml:space="preserve"> uses a computer chip containing the entire RF digital receiver </w:t>
      </w:r>
      <w:r w:rsidR="009B172D">
        <w:rPr>
          <w:lang w:bidi="en-US"/>
        </w:rPr>
        <w:t>chain</w:t>
      </w:r>
      <w:r w:rsidR="00407436">
        <w:rPr>
          <w:lang w:bidi="en-US"/>
        </w:rPr>
        <w:t xml:space="preserve"> </w:t>
      </w:r>
      <w:r w:rsidR="009B172D">
        <w:rPr>
          <w:lang w:bidi="en-US"/>
        </w:rPr>
        <w:t>designated LMS6002</w:t>
      </w:r>
      <w:r>
        <w:rPr>
          <w:lang w:bidi="en-US"/>
        </w:rPr>
        <w:t>D</w:t>
      </w:r>
      <w:r w:rsidR="00407436">
        <w:rPr>
          <w:lang w:bidi="en-US"/>
        </w:rPr>
        <w:t xml:space="preserve"> </w:t>
      </w:r>
      <w:sdt>
        <w:sdtPr>
          <w:rPr>
            <w:lang w:bidi="en-US"/>
          </w:rPr>
          <w:id w:val="39698518"/>
          <w:citation/>
        </w:sdtPr>
        <w:sdtContent>
          <w:r w:rsidR="00D953D3" w:rsidRPr="000B4F18">
            <w:rPr>
              <w:lang w:bidi="en-US"/>
            </w:rPr>
            <w:fldChar w:fldCharType="begin"/>
          </w:r>
          <w:r w:rsidR="00407436" w:rsidRPr="000B4F18">
            <w:rPr>
              <w:lang w:bidi="en-US"/>
            </w:rPr>
            <w:instrText xml:space="preserve"> CITATION Lim14 \l 1033  </w:instrText>
          </w:r>
          <w:r w:rsidR="00D953D3" w:rsidRPr="000B4F18">
            <w:rPr>
              <w:lang w:bidi="en-US"/>
            </w:rPr>
            <w:fldChar w:fldCharType="separate"/>
          </w:r>
          <w:r w:rsidR="001844A7" w:rsidRPr="001844A7">
            <w:rPr>
              <w:noProof/>
              <w:lang w:bidi="en-US"/>
            </w:rPr>
            <w:t>[8]</w:t>
          </w:r>
          <w:r w:rsidR="00D953D3" w:rsidRPr="000B4F18">
            <w:rPr>
              <w:lang w:bidi="en-US"/>
            </w:rPr>
            <w:fldChar w:fldCharType="end"/>
          </w:r>
        </w:sdtContent>
      </w:sdt>
      <w:sdt>
        <w:sdtPr>
          <w:rPr>
            <w:lang w:bidi="en-US"/>
          </w:rPr>
          <w:id w:val="39698519"/>
          <w:citation/>
        </w:sdtPr>
        <w:sdtContent>
          <w:r w:rsidR="00D953D3" w:rsidRPr="000B4F18">
            <w:rPr>
              <w:lang w:bidi="en-US"/>
            </w:rPr>
            <w:fldChar w:fldCharType="begin"/>
          </w:r>
          <w:r w:rsidR="00407436" w:rsidRPr="000B4F18">
            <w:rPr>
              <w:lang w:bidi="en-US"/>
            </w:rPr>
            <w:instrText xml:space="preserve"> CITATION Myr13 \l 1033 </w:instrText>
          </w:r>
          <w:r w:rsidR="00D953D3" w:rsidRPr="000B4F18">
            <w:rPr>
              <w:lang w:bidi="en-US"/>
            </w:rPr>
            <w:fldChar w:fldCharType="separate"/>
          </w:r>
          <w:r w:rsidR="001844A7">
            <w:rPr>
              <w:noProof/>
              <w:lang w:bidi="en-US"/>
            </w:rPr>
            <w:t xml:space="preserve"> </w:t>
          </w:r>
          <w:r w:rsidR="001844A7" w:rsidRPr="001844A7">
            <w:rPr>
              <w:noProof/>
              <w:lang w:bidi="en-US"/>
            </w:rPr>
            <w:t>[9]</w:t>
          </w:r>
          <w:r w:rsidR="00D953D3" w:rsidRPr="000B4F18">
            <w:rPr>
              <w:lang w:bidi="en-US"/>
            </w:rPr>
            <w:fldChar w:fldCharType="end"/>
          </w:r>
        </w:sdtContent>
      </w:sdt>
      <w:r w:rsidR="00407436">
        <w:rPr>
          <w:lang w:bidi="en-US"/>
        </w:rPr>
        <w:t xml:space="preserve">. The back end computer controls the </w:t>
      </w:r>
      <w:r>
        <w:rPr>
          <w:lang w:bidi="en-US"/>
        </w:rPr>
        <w:t>front end</w:t>
      </w:r>
      <w:r w:rsidR="00407436">
        <w:rPr>
          <w:lang w:bidi="en-US"/>
        </w:rPr>
        <w:t xml:space="preserve"> and </w:t>
      </w:r>
      <w:r>
        <w:rPr>
          <w:lang w:bidi="en-US"/>
        </w:rPr>
        <w:t xml:space="preserve">enables </w:t>
      </w:r>
      <w:r w:rsidR="00407436">
        <w:rPr>
          <w:lang w:bidi="en-US"/>
        </w:rPr>
        <w:t xml:space="preserve">the user to control receiver functions, display signals and perform analysis functions (averaging, computation of spectrograms, determination of power time-spectrum, and generating output files).  </w:t>
      </w:r>
    </w:p>
    <w:p w:rsidR="00407436" w:rsidRPr="001C7640" w:rsidRDefault="00407436" w:rsidP="00407436">
      <w:pPr>
        <w:rPr>
          <w:lang w:bidi="en-US"/>
        </w:rPr>
      </w:pPr>
      <w:r>
        <w:rPr>
          <w:lang w:bidi="en-US"/>
        </w:rPr>
        <w:t xml:space="preserve">Signal processing permits dealing with low </w:t>
      </w:r>
      <w:r w:rsidR="009B172D">
        <w:rPr>
          <w:lang w:bidi="en-US"/>
        </w:rPr>
        <w:t>signal-to-noise ratio (</w:t>
      </w:r>
      <w:r>
        <w:rPr>
          <w:lang w:bidi="en-US"/>
        </w:rPr>
        <w:t>S/N</w:t>
      </w:r>
      <w:r w:rsidR="009B172D">
        <w:rPr>
          <w:lang w:bidi="en-US"/>
        </w:rPr>
        <w:t>)</w:t>
      </w:r>
      <w:r>
        <w:rPr>
          <w:lang w:bidi="en-US"/>
        </w:rPr>
        <w:t xml:space="preserve"> </w:t>
      </w:r>
      <w:r w:rsidR="009B172D">
        <w:rPr>
          <w:lang w:bidi="en-US"/>
        </w:rPr>
        <w:t>information</w:t>
      </w:r>
      <w:r>
        <w:rPr>
          <w:lang w:bidi="en-US"/>
        </w:rPr>
        <w:t>, and presents data as spectral plots and data files.</w:t>
      </w:r>
      <w:r w:rsidRPr="008D1676">
        <w:rPr>
          <w:lang w:bidi="en-US"/>
        </w:rPr>
        <w:t xml:space="preserve"> </w:t>
      </w:r>
      <w:proofErr w:type="spellStart"/>
      <w:r w:rsidRPr="008D1676">
        <w:rPr>
          <w:lang w:bidi="en-US"/>
        </w:rPr>
        <w:t>RASDR</w:t>
      </w:r>
      <w:r>
        <w:rPr>
          <w:lang w:bidi="en-US"/>
        </w:rPr>
        <w:t>viewer</w:t>
      </w:r>
      <w:proofErr w:type="spellEnd"/>
      <w:r w:rsidRPr="008D1676">
        <w:rPr>
          <w:lang w:bidi="en-US"/>
        </w:rPr>
        <w:t xml:space="preserve"> software</w:t>
      </w:r>
      <w:r>
        <w:rPr>
          <w:lang w:bidi="en-US"/>
        </w:rPr>
        <w:t xml:space="preserve"> </w:t>
      </w:r>
      <w:sdt>
        <w:sdtPr>
          <w:rPr>
            <w:lang w:bidi="en-US"/>
          </w:rPr>
          <w:id w:val="6199316"/>
          <w:citation/>
        </w:sdtPr>
        <w:sdtContent>
          <w:r w:rsidR="00D953D3">
            <w:rPr>
              <w:lang w:bidi="en-US"/>
            </w:rPr>
            <w:fldChar w:fldCharType="begin"/>
          </w:r>
          <w:r w:rsidR="00427A6D">
            <w:rPr>
              <w:lang w:bidi="en-US"/>
            </w:rPr>
            <w:instrText xml:space="preserve"> CITATION Myr131 \l 1033  </w:instrText>
          </w:r>
          <w:r w:rsidR="00D953D3">
            <w:rPr>
              <w:lang w:bidi="en-US"/>
            </w:rPr>
            <w:fldChar w:fldCharType="separate"/>
          </w:r>
          <w:r w:rsidR="001844A7" w:rsidRPr="001844A7">
            <w:rPr>
              <w:noProof/>
              <w:lang w:bidi="en-US"/>
            </w:rPr>
            <w:t>[10]</w:t>
          </w:r>
          <w:r w:rsidR="00D953D3">
            <w:rPr>
              <w:lang w:bidi="en-US"/>
            </w:rPr>
            <w:fldChar w:fldCharType="end"/>
          </w:r>
        </w:sdtContent>
      </w:sdt>
      <w:sdt>
        <w:sdtPr>
          <w:id w:val="1606849407"/>
          <w:citation/>
        </w:sdtPr>
        <w:sdtContent>
          <w:r w:rsidR="00D953D3">
            <w:fldChar w:fldCharType="begin"/>
          </w:r>
          <w:r w:rsidR="009B172D">
            <w:instrText xml:space="preserve"> CITATION Oxl14 \l 1033  </w:instrText>
          </w:r>
          <w:r w:rsidR="00D953D3">
            <w:fldChar w:fldCharType="separate"/>
          </w:r>
          <w:r w:rsidR="001844A7">
            <w:rPr>
              <w:noProof/>
            </w:rPr>
            <w:t xml:space="preserve"> </w:t>
          </w:r>
          <w:r w:rsidR="001844A7" w:rsidRPr="001844A7">
            <w:rPr>
              <w:noProof/>
            </w:rPr>
            <w:t>[11]</w:t>
          </w:r>
          <w:r w:rsidR="00D953D3">
            <w:rPr>
              <w:noProof/>
            </w:rPr>
            <w:fldChar w:fldCharType="end"/>
          </w:r>
        </w:sdtContent>
      </w:sdt>
      <w:r w:rsidR="009B172D">
        <w:rPr>
          <w:lang w:bidi="en-US"/>
        </w:rPr>
        <w:t xml:space="preserve"> </w:t>
      </w:r>
      <w:r>
        <w:rPr>
          <w:lang w:bidi="en-US"/>
        </w:rPr>
        <w:t xml:space="preserve">for the Windows OS, performs </w:t>
      </w:r>
      <w:r w:rsidRPr="008D1676">
        <w:rPr>
          <w:lang w:bidi="en-US"/>
        </w:rPr>
        <w:t>parameter optimization</w:t>
      </w:r>
      <w:r>
        <w:rPr>
          <w:lang w:bidi="en-US"/>
        </w:rPr>
        <w:t>s, user control, spectra output, power characterization and output data formatting via a Graphical User Interface (GUI).</w:t>
      </w:r>
    </w:p>
    <w:p w:rsidR="00407436" w:rsidRDefault="00407436" w:rsidP="00407436">
      <w:r>
        <w:t xml:space="preserve">This design evolution is based on the need to have widest possible data pipeline speed for radio astronomy applications, and to make this available to SARA </w:t>
      </w:r>
      <w:r w:rsidR="009B172D">
        <w:t xml:space="preserve">members at cost to produce </w:t>
      </w:r>
      <w:sdt>
        <w:sdtPr>
          <w:id w:val="39698522"/>
          <w:citation/>
        </w:sdtPr>
        <w:sdtContent>
          <w:r w:rsidR="00D953D3">
            <w:fldChar w:fldCharType="begin"/>
          </w:r>
          <w:r w:rsidR="003677E8">
            <w:instrText xml:space="preserve"> CITATION Vac14 \l 1033  </w:instrText>
          </w:r>
          <w:r w:rsidR="00D953D3">
            <w:fldChar w:fldCharType="separate"/>
          </w:r>
          <w:r w:rsidR="001844A7" w:rsidRPr="001844A7">
            <w:rPr>
              <w:noProof/>
            </w:rPr>
            <w:t>[12]</w:t>
          </w:r>
          <w:r w:rsidR="00D953D3">
            <w:rPr>
              <w:noProof/>
            </w:rPr>
            <w:fldChar w:fldCharType="end"/>
          </w:r>
        </w:sdtContent>
      </w:sdt>
      <w:r>
        <w:t>.</w:t>
      </w:r>
    </w:p>
    <w:p w:rsidR="00407DDD" w:rsidRDefault="00407DDD" w:rsidP="00407DDD">
      <w:pPr>
        <w:pStyle w:val="Heading2"/>
      </w:pPr>
      <w:bookmarkStart w:id="8" w:name="_Toc420167538"/>
      <w:r>
        <w:t>The RASDR Community:  Developer’s group and User’s group</w:t>
      </w:r>
      <w:bookmarkEnd w:id="8"/>
    </w:p>
    <w:p w:rsidR="00407DDD" w:rsidRDefault="00407DDD" w:rsidP="00407DDD">
      <w:r>
        <w:t xml:space="preserve">It is recommended that the user begin by becoming a member of SARA </w:t>
      </w:r>
      <w:sdt>
        <w:sdtPr>
          <w:id w:val="24369012"/>
          <w:citation/>
        </w:sdtPr>
        <w:sdtContent>
          <w:r w:rsidR="00D953D3">
            <w:fldChar w:fldCharType="begin"/>
          </w:r>
          <w:r w:rsidR="00C476A5">
            <w:instrText xml:space="preserve"> CITATION Soc \l 1033 </w:instrText>
          </w:r>
          <w:r w:rsidR="00D953D3">
            <w:fldChar w:fldCharType="separate"/>
          </w:r>
          <w:r w:rsidR="001844A7" w:rsidRPr="001844A7">
            <w:rPr>
              <w:noProof/>
            </w:rPr>
            <w:t>[13]</w:t>
          </w:r>
          <w:r w:rsidR="00D953D3">
            <w:rPr>
              <w:noProof/>
            </w:rPr>
            <w:fldChar w:fldCharType="end"/>
          </w:r>
        </w:sdtContent>
      </w:sdt>
    </w:p>
    <w:p w:rsidR="00407DDD" w:rsidRDefault="00407DDD" w:rsidP="00407DDD">
      <w:r>
        <w:lastRenderedPageBreak/>
        <w:t>There is a tab for RASDR at the top and a graphic for the RASDR open source history on the right side of that page.</w:t>
      </w:r>
    </w:p>
    <w:p w:rsidR="00407DDD" w:rsidRDefault="00407DDD" w:rsidP="00407DDD">
      <w:r>
        <w:t xml:space="preserve">The user </w:t>
      </w:r>
      <w:r w:rsidR="00CA69BB">
        <w:t>is again encouraged</w:t>
      </w:r>
      <w:r>
        <w:t xml:space="preserve"> to join the RASDR User’s Group</w:t>
      </w:r>
      <w:sdt>
        <w:sdtPr>
          <w:id w:val="24369013"/>
          <w:citation/>
        </w:sdtPr>
        <w:sdtContent>
          <w:r w:rsidR="00D953D3">
            <w:fldChar w:fldCharType="begin"/>
          </w:r>
          <w:r w:rsidR="00C476A5">
            <w:instrText xml:space="preserve"> CITATION RAS151 \l 1033  </w:instrText>
          </w:r>
          <w:r w:rsidR="00D953D3">
            <w:fldChar w:fldCharType="separate"/>
          </w:r>
          <w:r w:rsidR="001844A7">
            <w:rPr>
              <w:noProof/>
            </w:rPr>
            <w:t xml:space="preserve"> </w:t>
          </w:r>
          <w:r w:rsidR="001844A7" w:rsidRPr="001844A7">
            <w:rPr>
              <w:noProof/>
            </w:rPr>
            <w:t>[5]</w:t>
          </w:r>
          <w:r w:rsidR="00D953D3">
            <w:rPr>
              <w:noProof/>
            </w:rPr>
            <w:fldChar w:fldCharType="end"/>
          </w:r>
        </w:sdtContent>
      </w:sdt>
      <w:r w:rsidR="00CA69BB">
        <w:t>.  There is no cost to join this group, and you may get questions answered by the community of like-minded folks.</w:t>
      </w:r>
    </w:p>
    <w:p w:rsidR="00407DDD" w:rsidRDefault="00341044" w:rsidP="00407DDD">
      <w:r>
        <w:t xml:space="preserve">The </w:t>
      </w:r>
      <w:proofErr w:type="spellStart"/>
      <w:r>
        <w:t>RASDRviewer</w:t>
      </w:r>
      <w:proofErr w:type="spellEnd"/>
      <w:r w:rsidR="00407DDD">
        <w:t xml:space="preserve"> program sets up the RASDR2 hardware for safe operation as a powerful radio astronomy receiver.  Please do not attempt to exercise any of the disabled transmit functions, as these functions are unsupported and may produce receiver spurs, higher current drain and higher operating temperatures.  </w:t>
      </w:r>
    </w:p>
    <w:p w:rsidR="00407DDD" w:rsidRDefault="00CA69BB" w:rsidP="00A1189D">
      <w:r>
        <w:t xml:space="preserve">RASDR USB connectors on the </w:t>
      </w:r>
      <w:proofErr w:type="spellStart"/>
      <w:r>
        <w:t>DigiRED</w:t>
      </w:r>
      <w:proofErr w:type="spellEnd"/>
      <w:r>
        <w:t xml:space="preserve"> board are delicate; mechanical strain when connecting and removing must be minimized.  It is recommended to install the RASDR boards in a suitable case and use a panel mount USB</w:t>
      </w:r>
      <w:r w:rsidR="00407DDD">
        <w:t xml:space="preserve">.  Switching power supplies can contribute electrical noise and should be only used with caution.  If RASDR is installed in a box, heat sinking or cooling may be advised. The thermal transfer characteristics of any enclosure must be such to radiate the heat into the environment outside the box.  </w:t>
      </w:r>
    </w:p>
    <w:p w:rsidR="00407DDD" w:rsidRDefault="00CA69BB" w:rsidP="00407DDD">
      <w:r>
        <w:t xml:space="preserve">Lime Microsystems, Ltd. </w:t>
      </w:r>
      <w:r w:rsidR="00407DDD">
        <w:t xml:space="preserve">has produced two versions of the </w:t>
      </w:r>
      <w:proofErr w:type="spellStart"/>
      <w:r>
        <w:t>MyriadRF</w:t>
      </w:r>
      <w:proofErr w:type="spellEnd"/>
      <w:r>
        <w:t xml:space="preserve"> </w:t>
      </w:r>
      <w:r w:rsidR="00407DDD">
        <w:t>board</w:t>
      </w:r>
      <w:r w:rsidR="00341044">
        <w:t xml:space="preserve"> and one of these requires a few additional components to match the </w:t>
      </w:r>
      <w:proofErr w:type="spellStart"/>
      <w:r w:rsidR="00341044">
        <w:t>DigiRED</w:t>
      </w:r>
      <w:proofErr w:type="spellEnd"/>
      <w:r w:rsidR="00341044">
        <w:t xml:space="preserve"> board</w:t>
      </w:r>
      <w:r w:rsidR="00407DDD">
        <w:t xml:space="preserve">.  Components obtained </w:t>
      </w:r>
      <w:r w:rsidR="00341044">
        <w:t xml:space="preserve">from SARA </w:t>
      </w:r>
      <w:r w:rsidR="00407DDD">
        <w:t xml:space="preserve">will have compatibility between SARA </w:t>
      </w:r>
      <w:proofErr w:type="spellStart"/>
      <w:r>
        <w:t>MyriadRF</w:t>
      </w:r>
      <w:proofErr w:type="spellEnd"/>
      <w:r>
        <w:t xml:space="preserve"> </w:t>
      </w:r>
      <w:r w:rsidR="00407DDD">
        <w:t xml:space="preserve">and SARA </w:t>
      </w:r>
      <w:proofErr w:type="spellStart"/>
      <w:r w:rsidR="00407DDD">
        <w:t>DigiRED</w:t>
      </w:r>
      <w:proofErr w:type="spellEnd"/>
      <w:r w:rsidR="00407DDD">
        <w:t xml:space="preserve"> boards.</w:t>
      </w:r>
    </w:p>
    <w:p w:rsidR="00A1189D" w:rsidRDefault="00A1189D" w:rsidP="00A1189D">
      <w:pPr>
        <w:pStyle w:val="Heading2"/>
      </w:pPr>
      <w:bookmarkStart w:id="9" w:name="_Toc420167539"/>
      <w:r>
        <w:t>Power and Data Transfer Considerations</w:t>
      </w:r>
      <w:bookmarkEnd w:id="9"/>
    </w:p>
    <w:p w:rsidR="00A96C6B" w:rsidRDefault="002300BB" w:rsidP="00A1189D">
      <w:r>
        <w:t xml:space="preserve">Pre-production </w:t>
      </w:r>
      <w:r w:rsidR="00A1189D">
        <w:t xml:space="preserve">RASDR2 </w:t>
      </w:r>
      <w:r>
        <w:t xml:space="preserve">units </w:t>
      </w:r>
      <w:r w:rsidR="00A1189D">
        <w:t xml:space="preserve">operate from a single </w:t>
      </w:r>
      <w:r w:rsidR="00FA5FD8">
        <w:t xml:space="preserve">USB2 or </w:t>
      </w:r>
      <w:r w:rsidR="00A1189D">
        <w:t>USB3 power source (</w:t>
      </w:r>
      <w:r w:rsidR="00FA5FD8">
        <w:t xml:space="preserve">computer or </w:t>
      </w:r>
      <w:r w:rsidR="00A1189D">
        <w:t>power</w:t>
      </w:r>
      <w:r w:rsidR="005A7086">
        <w:t>ed</w:t>
      </w:r>
      <w:r w:rsidR="00A1189D">
        <w:t xml:space="preserve"> hub).  A</w:t>
      </w:r>
      <w:r w:rsidR="00CA69BB">
        <w:t xml:space="preserve"> second,</w:t>
      </w:r>
      <w:r w:rsidR="00A1189D">
        <w:t xml:space="preserve"> unregulated USB “charging” port should not be used, since this may introduce reverse current flow in other USB-connected components.</w:t>
      </w:r>
      <w:r w:rsidR="005A7086">
        <w:t xml:space="preserve">  </w:t>
      </w:r>
      <w:r w:rsidR="00A1189D">
        <w:t xml:space="preserve">RASDR production units </w:t>
      </w:r>
      <w:r>
        <w:t xml:space="preserve">will </w:t>
      </w:r>
      <w:r w:rsidR="00A1189D">
        <w:t xml:space="preserve">use an external power supply, </w:t>
      </w:r>
      <w:r w:rsidR="00FA5FD8">
        <w:t>rather than be</w:t>
      </w:r>
      <w:r w:rsidR="00A1189D">
        <w:t xml:space="preserve"> powered from the USB2 or USB3 connectors.  Data are routed through the ‘receive’ USB3 connector, located </w:t>
      </w:r>
      <w:r w:rsidR="00A96C6B">
        <w:t xml:space="preserve">close to </w:t>
      </w:r>
      <w:r w:rsidR="00A1189D">
        <w:t xml:space="preserve">the end of the board with the two SMA connectors.  </w:t>
      </w:r>
    </w:p>
    <w:p w:rsidR="005A7086" w:rsidRDefault="00A1189D" w:rsidP="00A1189D">
      <w:r>
        <w:t xml:space="preserve">Please use </w:t>
      </w:r>
      <w:proofErr w:type="spellStart"/>
      <w:r>
        <w:t>RASDRviewer</w:t>
      </w:r>
      <w:proofErr w:type="spellEnd"/>
      <w:r>
        <w:t xml:space="preserve"> for control. If </w:t>
      </w:r>
      <w:proofErr w:type="spellStart"/>
      <w:r>
        <w:t>RASDRviewer</w:t>
      </w:r>
      <w:proofErr w:type="spellEnd"/>
      <w:r>
        <w:t xml:space="preserve"> is not used </w:t>
      </w:r>
      <w:r w:rsidR="00C063AD">
        <w:t>then</w:t>
      </w:r>
      <w:r>
        <w:t xml:space="preserve"> there is a chance that transmit functions may not be suppressed and it will be most important that the transmit SMA connector is </w:t>
      </w:r>
      <w:r w:rsidR="005A7086">
        <w:t xml:space="preserve">fitted </w:t>
      </w:r>
      <w:r>
        <w:t>with a 50 ohm terminator to minimize RF noise</w:t>
      </w:r>
      <w:r w:rsidR="005A7086">
        <w:t>.</w:t>
      </w:r>
    </w:p>
    <w:p w:rsidR="005A7086" w:rsidRDefault="00A1189D" w:rsidP="00A1189D">
      <w:r>
        <w:t xml:space="preserve">Data transfer rates are faster when a USB3 </w:t>
      </w:r>
      <w:proofErr w:type="spellStart"/>
      <w:r>
        <w:t>superspeed</w:t>
      </w:r>
      <w:proofErr w:type="spellEnd"/>
      <w:r>
        <w:t xml:space="preserve"> connection is used</w:t>
      </w:r>
      <w:r w:rsidR="005A7086">
        <w:t>, but require more CPU and system capability</w:t>
      </w:r>
      <w:r>
        <w:t xml:space="preserve">.  A USB2 connection will operate </w:t>
      </w:r>
      <w:r w:rsidR="005A7086">
        <w:t xml:space="preserve">reliably on almost all systems, but </w:t>
      </w:r>
      <w:r>
        <w:t>with lower bandwidth</w:t>
      </w:r>
      <w:r w:rsidR="005A7086">
        <w:t xml:space="preserve">, </w:t>
      </w:r>
      <w:proofErr w:type="gramStart"/>
      <w:r w:rsidR="005A7086">
        <w:t>up to 10 Million samples/sec (</w:t>
      </w:r>
      <w:proofErr w:type="spellStart"/>
      <w:r w:rsidR="005A7086">
        <w:t>Msps</w:t>
      </w:r>
      <w:proofErr w:type="spellEnd"/>
      <w:r w:rsidR="005A7086">
        <w:t>)</w:t>
      </w:r>
      <w:proofErr w:type="gramEnd"/>
      <w:r>
        <w:t>.</w:t>
      </w:r>
    </w:p>
    <w:tbl>
      <w:tblPr>
        <w:tblStyle w:val="TableGrid"/>
        <w:tblW w:w="0" w:type="auto"/>
        <w:tblInd w:w="1278" w:type="dxa"/>
        <w:tblLook w:val="04A0" w:firstRow="1" w:lastRow="0" w:firstColumn="1" w:lastColumn="0" w:noHBand="0" w:noVBand="1"/>
      </w:tblPr>
      <w:tblGrid>
        <w:gridCol w:w="3423"/>
        <w:gridCol w:w="2454"/>
        <w:gridCol w:w="2421"/>
      </w:tblGrid>
      <w:tr w:rsidR="00602174" w:rsidTr="001C444C">
        <w:tc>
          <w:tcPr>
            <w:tcW w:w="3423" w:type="dxa"/>
          </w:tcPr>
          <w:p w:rsidR="00602174" w:rsidRDefault="00602174" w:rsidP="001C444C">
            <w:pPr>
              <w:jc w:val="center"/>
            </w:pPr>
            <w:r>
              <w:t>System Base Specification</w:t>
            </w:r>
          </w:p>
        </w:tc>
        <w:tc>
          <w:tcPr>
            <w:tcW w:w="2454" w:type="dxa"/>
          </w:tcPr>
          <w:p w:rsidR="00602174" w:rsidRDefault="00602174" w:rsidP="004D5360">
            <w:pPr>
              <w:jc w:val="center"/>
            </w:pPr>
            <w:r>
              <w:t>USB2.0</w:t>
            </w:r>
          </w:p>
        </w:tc>
        <w:tc>
          <w:tcPr>
            <w:tcW w:w="2421" w:type="dxa"/>
          </w:tcPr>
          <w:p w:rsidR="00602174" w:rsidRDefault="00602174" w:rsidP="004D5360">
            <w:pPr>
              <w:jc w:val="center"/>
            </w:pPr>
            <w:r>
              <w:t>USB3.0</w:t>
            </w:r>
          </w:p>
        </w:tc>
      </w:tr>
      <w:tr w:rsidR="00602174" w:rsidTr="001C444C">
        <w:tc>
          <w:tcPr>
            <w:tcW w:w="3423" w:type="dxa"/>
          </w:tcPr>
          <w:p w:rsidR="00602174" w:rsidRDefault="00602174" w:rsidP="004D5360">
            <w:pPr>
              <w:jc w:val="center"/>
            </w:pPr>
            <w:r>
              <w:t>Dual Core, 2GB RAM</w:t>
            </w:r>
          </w:p>
        </w:tc>
        <w:tc>
          <w:tcPr>
            <w:tcW w:w="2454" w:type="dxa"/>
          </w:tcPr>
          <w:p w:rsidR="00602174" w:rsidRDefault="00602174" w:rsidP="004D5360">
            <w:pPr>
              <w:jc w:val="center"/>
            </w:pPr>
            <w:r>
              <w:t>2Msps</w:t>
            </w:r>
          </w:p>
        </w:tc>
        <w:tc>
          <w:tcPr>
            <w:tcW w:w="2421" w:type="dxa"/>
          </w:tcPr>
          <w:p w:rsidR="00602174" w:rsidRDefault="00602174" w:rsidP="004D5360">
            <w:pPr>
              <w:jc w:val="center"/>
            </w:pPr>
            <w:r>
              <w:t>Not Recommended</w:t>
            </w:r>
          </w:p>
        </w:tc>
      </w:tr>
      <w:tr w:rsidR="00602174" w:rsidTr="001C444C">
        <w:tc>
          <w:tcPr>
            <w:tcW w:w="3423" w:type="dxa"/>
          </w:tcPr>
          <w:p w:rsidR="00602174" w:rsidRDefault="00602174" w:rsidP="004D5360">
            <w:pPr>
              <w:jc w:val="center"/>
            </w:pPr>
            <w:r>
              <w:t>Dual Core, 4GB RAM</w:t>
            </w:r>
          </w:p>
        </w:tc>
        <w:tc>
          <w:tcPr>
            <w:tcW w:w="2454" w:type="dxa"/>
          </w:tcPr>
          <w:p w:rsidR="00602174" w:rsidRDefault="00602174" w:rsidP="004D5360">
            <w:pPr>
              <w:jc w:val="center"/>
            </w:pPr>
            <w:r>
              <w:t>4Msps</w:t>
            </w:r>
          </w:p>
        </w:tc>
        <w:tc>
          <w:tcPr>
            <w:tcW w:w="2421" w:type="dxa"/>
          </w:tcPr>
          <w:p w:rsidR="00602174" w:rsidRDefault="00602174" w:rsidP="004D5360">
            <w:pPr>
              <w:jc w:val="center"/>
            </w:pPr>
            <w:r>
              <w:t>Not Recommended</w:t>
            </w:r>
          </w:p>
        </w:tc>
      </w:tr>
      <w:tr w:rsidR="00602174" w:rsidTr="001C444C">
        <w:tc>
          <w:tcPr>
            <w:tcW w:w="3423" w:type="dxa"/>
          </w:tcPr>
          <w:p w:rsidR="00602174" w:rsidRDefault="00602174" w:rsidP="001C444C">
            <w:pPr>
              <w:jc w:val="center"/>
            </w:pPr>
            <w:r>
              <w:t>Quad Core, 8GB RAM</w:t>
            </w:r>
          </w:p>
        </w:tc>
        <w:tc>
          <w:tcPr>
            <w:tcW w:w="2454" w:type="dxa"/>
          </w:tcPr>
          <w:p w:rsidR="00602174" w:rsidRDefault="00602174" w:rsidP="004D5360">
            <w:pPr>
              <w:keepNext/>
              <w:jc w:val="center"/>
            </w:pPr>
            <w:r>
              <w:t>10Msps</w:t>
            </w:r>
          </w:p>
        </w:tc>
        <w:tc>
          <w:tcPr>
            <w:tcW w:w="2421" w:type="dxa"/>
          </w:tcPr>
          <w:p w:rsidR="00602174" w:rsidRDefault="00602174" w:rsidP="001C444C">
            <w:pPr>
              <w:keepNext/>
              <w:jc w:val="center"/>
            </w:pPr>
            <w:r>
              <w:t>32Msps</w:t>
            </w:r>
          </w:p>
        </w:tc>
      </w:tr>
    </w:tbl>
    <w:p w:rsidR="005A7086" w:rsidRDefault="00602174" w:rsidP="001C444C">
      <w:pPr>
        <w:pStyle w:val="Caption"/>
      </w:pPr>
      <w:bookmarkStart w:id="10" w:name="_Ref420163014"/>
      <w:bookmarkStart w:id="11" w:name="_Toc420167622"/>
      <w:r>
        <w:t xml:space="preserve">Table </w:t>
      </w:r>
      <w:r>
        <w:fldChar w:fldCharType="begin"/>
      </w:r>
      <w:r>
        <w:instrText xml:space="preserve"> SEQ Table \* ARABIC </w:instrText>
      </w:r>
      <w:r>
        <w:fldChar w:fldCharType="separate"/>
      </w:r>
      <w:proofErr w:type="gramStart"/>
      <w:r w:rsidR="00782482">
        <w:rPr>
          <w:noProof/>
        </w:rPr>
        <w:t>1</w:t>
      </w:r>
      <w:r>
        <w:fldChar w:fldCharType="end"/>
      </w:r>
      <w:bookmarkEnd w:id="10"/>
      <w:r>
        <w:t xml:space="preserve"> Typical Limits</w:t>
      </w:r>
      <w:proofErr w:type="gramEnd"/>
      <w:r>
        <w:t xml:space="preserve"> on Sample Rate per System Specifications</w:t>
      </w:r>
      <w:bookmarkEnd w:id="11"/>
    </w:p>
    <w:p w:rsidR="00A1189D" w:rsidRDefault="00A1189D" w:rsidP="00A1189D">
      <w:r>
        <w:lastRenderedPageBreak/>
        <w:t xml:space="preserve">Some USB3 adapter chipsets function better than others so </w:t>
      </w:r>
      <w:r w:rsidR="005A7086">
        <w:t>if you are adding a</w:t>
      </w:r>
      <w:r>
        <w:t xml:space="preserve"> USB3 adapter</w:t>
      </w:r>
      <w:r w:rsidR="005A7086">
        <w:t xml:space="preserve"> to your system</w:t>
      </w:r>
      <w:r>
        <w:t xml:space="preserve">, </w:t>
      </w:r>
      <w:r w:rsidR="005A7086">
        <w:t>be prepared to experiment</w:t>
      </w:r>
      <w:r>
        <w:t xml:space="preserve"> or request suggestions from the Users Group.</w:t>
      </w:r>
      <w:r w:rsidR="00A96C6B">
        <w:t xml:space="preserve">  </w:t>
      </w:r>
      <w:r w:rsidR="00602174">
        <w:t xml:space="preserve">See </w:t>
      </w:r>
      <w:fldSimple w:instr=" REF _Ref420163014 ">
        <w:ins w:id="12" w:author="Bogdan Vacaliuc" w:date="2015-05-23T18:04:00Z">
          <w:r w:rsidR="00782482">
            <w:t xml:space="preserve">Table </w:t>
          </w:r>
          <w:r w:rsidR="00782482">
            <w:rPr>
              <w:noProof/>
            </w:rPr>
            <w:t>1</w:t>
          </w:r>
        </w:ins>
      </w:fldSimple>
      <w:r w:rsidR="00602174">
        <w:t xml:space="preserve"> above on typical system specifications needed.  A minimum system specification for a RASDR should be a dual core machine with 2GB of RAM in order to use minimum bandwidth over USB2.0.  For USB3.0, a machine with quad cores and 8GB of RAM is necessary</w:t>
      </w:r>
      <w:r w:rsidR="00A96C6B">
        <w:t>.</w:t>
      </w:r>
    </w:p>
    <w:p w:rsidR="00CF57F8" w:rsidRPr="000A5CC0" w:rsidRDefault="00CF57F8" w:rsidP="00CF57F8">
      <w:pPr>
        <w:pStyle w:val="Heading2"/>
      </w:pPr>
      <w:bookmarkStart w:id="13" w:name="_Toc420167540"/>
      <w:r>
        <w:t>Operation of RASDR</w:t>
      </w:r>
      <w:r w:rsidRPr="000A5CC0">
        <w:t xml:space="preserve"> in Various Radio Astronomy Bands</w:t>
      </w:r>
      <w:bookmarkEnd w:id="13"/>
    </w:p>
    <w:p w:rsidR="00CF57F8" w:rsidRPr="000A5CC0" w:rsidRDefault="00CF57F8" w:rsidP="00CF57F8">
      <w:r w:rsidRPr="000A5CC0">
        <w:t xml:space="preserve">The FCC spectral designations from </w:t>
      </w:r>
      <w:proofErr w:type="gramStart"/>
      <w:r w:rsidRPr="000A5CC0">
        <w:t>3kHz</w:t>
      </w:r>
      <w:proofErr w:type="gramEnd"/>
      <w:r w:rsidRPr="000A5CC0">
        <w:t xml:space="preserve"> to 30 GHz </w:t>
      </w:r>
      <w:sdt>
        <w:sdtPr>
          <w:id w:val="25346972"/>
          <w:citation/>
        </w:sdtPr>
        <w:sdtContent>
          <w:r w:rsidR="00D953D3">
            <w:fldChar w:fldCharType="begin"/>
          </w:r>
          <w:r w:rsidR="003677E8">
            <w:instrText xml:space="preserve"> CITATION Wik14 \l 1033  </w:instrText>
          </w:r>
          <w:r w:rsidR="00D953D3">
            <w:fldChar w:fldCharType="separate"/>
          </w:r>
          <w:r w:rsidR="001844A7" w:rsidRPr="001844A7">
            <w:rPr>
              <w:noProof/>
            </w:rPr>
            <w:t>[14]</w:t>
          </w:r>
          <w:r w:rsidR="00D953D3">
            <w:rPr>
              <w:noProof/>
            </w:rPr>
            <w:fldChar w:fldCharType="end"/>
          </w:r>
        </w:sdtContent>
      </w:sdt>
      <w:r w:rsidRPr="000A5CC0">
        <w:t xml:space="preserve"> are shown in </w:t>
      </w:r>
      <w:fldSimple w:instr=" REF _Ref420163038 ">
        <w:ins w:id="14" w:author="Bogdan Vacaliuc" w:date="2015-05-23T18:04:00Z">
          <w:r w:rsidR="00782482" w:rsidRPr="000A5CC0">
            <w:t xml:space="preserve">Table </w:t>
          </w:r>
          <w:r w:rsidR="00782482">
            <w:rPr>
              <w:noProof/>
            </w:rPr>
            <w:t>2</w:t>
          </w:r>
        </w:ins>
      </w:fldSimple>
      <w:r w:rsidRPr="000A5CC0">
        <w:t>:</w:t>
      </w:r>
    </w:p>
    <w:tbl>
      <w:tblPr>
        <w:tblW w:w="0" w:type="auto"/>
        <w:tblCellSpacing w:w="0" w:type="dxa"/>
        <w:tblInd w:w="51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left w:w="0" w:type="dxa"/>
          <w:right w:w="29" w:type="dxa"/>
        </w:tblCellMar>
        <w:tblLook w:val="04A0" w:firstRow="1" w:lastRow="0" w:firstColumn="1" w:lastColumn="0" w:noHBand="0" w:noVBand="1"/>
      </w:tblPr>
      <w:tblGrid>
        <w:gridCol w:w="1845"/>
        <w:gridCol w:w="992"/>
        <w:gridCol w:w="2008"/>
        <w:gridCol w:w="2835"/>
      </w:tblGrid>
      <w:tr w:rsidR="00CF57F8" w:rsidRPr="000A5CC0" w:rsidTr="00E45ED4">
        <w:trPr>
          <w:tblCellSpacing w:w="0" w:type="dxa"/>
        </w:trPr>
        <w:tc>
          <w:tcPr>
            <w:tcW w:w="1845" w:type="dxa"/>
            <w:vAlign w:val="center"/>
            <w:hideMark/>
          </w:tcPr>
          <w:p w:rsidR="00CF57F8" w:rsidRPr="000A5CC0" w:rsidRDefault="00CF57F8" w:rsidP="00A90FFA">
            <w:pPr>
              <w:rPr>
                <w:b/>
                <w:bCs/>
              </w:rPr>
            </w:pPr>
            <w:r w:rsidRPr="000A5CC0">
              <w:rPr>
                <w:b/>
                <w:bCs/>
              </w:rPr>
              <w:t>Band Number</w:t>
            </w:r>
          </w:p>
        </w:tc>
        <w:tc>
          <w:tcPr>
            <w:tcW w:w="992" w:type="dxa"/>
            <w:vAlign w:val="center"/>
            <w:hideMark/>
          </w:tcPr>
          <w:p w:rsidR="00CF57F8" w:rsidRPr="000A5CC0" w:rsidRDefault="00CF57F8" w:rsidP="00A90FFA">
            <w:pPr>
              <w:rPr>
                <w:b/>
                <w:bCs/>
              </w:rPr>
            </w:pPr>
            <w:r w:rsidRPr="000A5CC0">
              <w:rPr>
                <w:b/>
                <w:bCs/>
              </w:rPr>
              <w:t>Symbol</w:t>
            </w:r>
          </w:p>
        </w:tc>
        <w:tc>
          <w:tcPr>
            <w:tcW w:w="2008" w:type="dxa"/>
            <w:vAlign w:val="center"/>
            <w:hideMark/>
          </w:tcPr>
          <w:p w:rsidR="00CF57F8" w:rsidRPr="000A5CC0" w:rsidRDefault="00CF57F8" w:rsidP="00A90FFA">
            <w:pPr>
              <w:rPr>
                <w:b/>
                <w:bCs/>
              </w:rPr>
            </w:pPr>
            <w:r w:rsidRPr="000A5CC0">
              <w:rPr>
                <w:b/>
                <w:bCs/>
              </w:rPr>
              <w:t>Frequency Range</w:t>
            </w:r>
          </w:p>
        </w:tc>
        <w:tc>
          <w:tcPr>
            <w:tcW w:w="2835" w:type="dxa"/>
            <w:vAlign w:val="center"/>
            <w:hideMark/>
          </w:tcPr>
          <w:p w:rsidR="00CF57F8" w:rsidRPr="000A5CC0" w:rsidRDefault="00CF57F8" w:rsidP="00A90FFA">
            <w:pPr>
              <w:rPr>
                <w:b/>
                <w:bCs/>
              </w:rPr>
            </w:pPr>
            <w:r w:rsidRPr="000A5CC0">
              <w:rPr>
                <w:b/>
                <w:bCs/>
              </w:rPr>
              <w:t>Wavelength Range</w:t>
            </w:r>
          </w:p>
        </w:tc>
      </w:tr>
      <w:tr w:rsidR="00CF57F8" w:rsidRPr="000A5CC0" w:rsidTr="00E45ED4">
        <w:trPr>
          <w:tblCellSpacing w:w="0" w:type="dxa"/>
        </w:trPr>
        <w:tc>
          <w:tcPr>
            <w:tcW w:w="1845" w:type="dxa"/>
            <w:vAlign w:val="center"/>
            <w:hideMark/>
          </w:tcPr>
          <w:p w:rsidR="00CF57F8" w:rsidRPr="000A5CC0" w:rsidRDefault="00CF57F8" w:rsidP="00A90FFA">
            <w:pPr>
              <w:rPr>
                <w:b/>
                <w:bCs/>
              </w:rPr>
            </w:pPr>
            <w:r w:rsidRPr="000A5CC0">
              <w:rPr>
                <w:b/>
                <w:bCs/>
              </w:rPr>
              <w:t xml:space="preserve">         4</w:t>
            </w:r>
          </w:p>
        </w:tc>
        <w:tc>
          <w:tcPr>
            <w:tcW w:w="992" w:type="dxa"/>
            <w:vAlign w:val="center"/>
            <w:hideMark/>
          </w:tcPr>
          <w:p w:rsidR="00CF57F8" w:rsidRPr="000A5CC0" w:rsidRDefault="00CF57F8" w:rsidP="00A90FFA">
            <w:pPr>
              <w:rPr>
                <w:b/>
                <w:bCs/>
              </w:rPr>
            </w:pPr>
            <w:r w:rsidRPr="000A5CC0">
              <w:t xml:space="preserve">  </w:t>
            </w:r>
            <w:hyperlink r:id="rId16" w:tooltip="Very low frequency" w:history="1">
              <w:r w:rsidRPr="000A5CC0">
                <w:rPr>
                  <w:rStyle w:val="Hyperlink"/>
                  <w:b/>
                  <w:bCs/>
                </w:rPr>
                <w:t>VLF</w:t>
              </w:r>
            </w:hyperlink>
          </w:p>
        </w:tc>
        <w:tc>
          <w:tcPr>
            <w:tcW w:w="2008" w:type="dxa"/>
            <w:vAlign w:val="center"/>
            <w:hideMark/>
          </w:tcPr>
          <w:p w:rsidR="00CF57F8" w:rsidRPr="000A5CC0" w:rsidRDefault="00CF57F8" w:rsidP="00A90FFA">
            <w:pPr>
              <w:rPr>
                <w:b/>
                <w:bCs/>
              </w:rPr>
            </w:pPr>
            <w:r w:rsidRPr="000A5CC0">
              <w:rPr>
                <w:b/>
                <w:bCs/>
              </w:rPr>
              <w:t>3 to 30 kHz</w:t>
            </w:r>
          </w:p>
        </w:tc>
        <w:tc>
          <w:tcPr>
            <w:tcW w:w="2835" w:type="dxa"/>
            <w:vAlign w:val="center"/>
            <w:hideMark/>
          </w:tcPr>
          <w:p w:rsidR="00CF57F8" w:rsidRPr="000A5CC0" w:rsidRDefault="00CF57F8" w:rsidP="00A90FFA">
            <w:pPr>
              <w:rPr>
                <w:b/>
                <w:bCs/>
              </w:rPr>
            </w:pPr>
            <w:r w:rsidRPr="000A5CC0">
              <w:rPr>
                <w:b/>
                <w:bCs/>
              </w:rPr>
              <w:t>10 to 100 km</w:t>
            </w:r>
          </w:p>
        </w:tc>
      </w:tr>
      <w:tr w:rsidR="00CF57F8" w:rsidRPr="000A5CC0" w:rsidTr="00E45ED4">
        <w:trPr>
          <w:tblCellSpacing w:w="0" w:type="dxa"/>
        </w:trPr>
        <w:tc>
          <w:tcPr>
            <w:tcW w:w="1845" w:type="dxa"/>
            <w:vAlign w:val="center"/>
            <w:hideMark/>
          </w:tcPr>
          <w:p w:rsidR="00CF57F8" w:rsidRPr="000A5CC0" w:rsidRDefault="00CF57F8" w:rsidP="00A90FFA">
            <w:pPr>
              <w:rPr>
                <w:b/>
                <w:bCs/>
              </w:rPr>
            </w:pPr>
            <w:r w:rsidRPr="000A5CC0">
              <w:rPr>
                <w:b/>
                <w:bCs/>
              </w:rPr>
              <w:t xml:space="preserve">         5</w:t>
            </w:r>
          </w:p>
        </w:tc>
        <w:tc>
          <w:tcPr>
            <w:tcW w:w="992" w:type="dxa"/>
            <w:vAlign w:val="center"/>
            <w:hideMark/>
          </w:tcPr>
          <w:p w:rsidR="00CF57F8" w:rsidRPr="000A5CC0" w:rsidRDefault="00CF57F8" w:rsidP="00A90FFA">
            <w:pPr>
              <w:rPr>
                <w:b/>
                <w:bCs/>
              </w:rPr>
            </w:pPr>
            <w:r w:rsidRPr="000A5CC0">
              <w:t xml:space="preserve">  </w:t>
            </w:r>
            <w:hyperlink r:id="rId17" w:tooltip="Low frequency" w:history="1">
              <w:r w:rsidRPr="000A5CC0">
                <w:rPr>
                  <w:rStyle w:val="Hyperlink"/>
                  <w:b/>
                  <w:bCs/>
                </w:rPr>
                <w:t>LF</w:t>
              </w:r>
            </w:hyperlink>
          </w:p>
        </w:tc>
        <w:tc>
          <w:tcPr>
            <w:tcW w:w="2008" w:type="dxa"/>
            <w:vAlign w:val="center"/>
            <w:hideMark/>
          </w:tcPr>
          <w:p w:rsidR="00CF57F8" w:rsidRPr="000A5CC0" w:rsidRDefault="00CF57F8" w:rsidP="00A90FFA">
            <w:pPr>
              <w:rPr>
                <w:b/>
                <w:bCs/>
              </w:rPr>
            </w:pPr>
            <w:r w:rsidRPr="000A5CC0">
              <w:rPr>
                <w:b/>
                <w:bCs/>
              </w:rPr>
              <w:t>30 to 300 kHz</w:t>
            </w:r>
          </w:p>
        </w:tc>
        <w:tc>
          <w:tcPr>
            <w:tcW w:w="2835" w:type="dxa"/>
            <w:vAlign w:val="center"/>
            <w:hideMark/>
          </w:tcPr>
          <w:p w:rsidR="00CF57F8" w:rsidRPr="000A5CC0" w:rsidRDefault="00CF57F8" w:rsidP="00A90FFA">
            <w:pPr>
              <w:rPr>
                <w:b/>
                <w:bCs/>
              </w:rPr>
            </w:pPr>
            <w:r w:rsidRPr="000A5CC0">
              <w:rPr>
                <w:b/>
                <w:bCs/>
              </w:rPr>
              <w:t>1 to 10 km</w:t>
            </w:r>
          </w:p>
        </w:tc>
      </w:tr>
      <w:tr w:rsidR="00CF57F8" w:rsidRPr="000A5CC0" w:rsidTr="00E45ED4">
        <w:trPr>
          <w:tblCellSpacing w:w="0" w:type="dxa"/>
        </w:trPr>
        <w:tc>
          <w:tcPr>
            <w:tcW w:w="1845" w:type="dxa"/>
            <w:vAlign w:val="center"/>
            <w:hideMark/>
          </w:tcPr>
          <w:p w:rsidR="00CF57F8" w:rsidRPr="000A5CC0" w:rsidRDefault="00CF57F8" w:rsidP="00A90FFA">
            <w:pPr>
              <w:rPr>
                <w:b/>
                <w:bCs/>
              </w:rPr>
            </w:pPr>
            <w:r w:rsidRPr="000A5CC0">
              <w:rPr>
                <w:b/>
                <w:bCs/>
              </w:rPr>
              <w:t xml:space="preserve">         6</w:t>
            </w:r>
          </w:p>
        </w:tc>
        <w:tc>
          <w:tcPr>
            <w:tcW w:w="992" w:type="dxa"/>
            <w:vAlign w:val="center"/>
            <w:hideMark/>
          </w:tcPr>
          <w:p w:rsidR="00CF57F8" w:rsidRPr="000A5CC0" w:rsidRDefault="00CF57F8" w:rsidP="00A90FFA">
            <w:pPr>
              <w:rPr>
                <w:b/>
                <w:bCs/>
              </w:rPr>
            </w:pPr>
            <w:r w:rsidRPr="000A5CC0">
              <w:t xml:space="preserve">  </w:t>
            </w:r>
            <w:hyperlink r:id="rId18" w:tooltip="Medium frequency" w:history="1">
              <w:r w:rsidRPr="000A5CC0">
                <w:rPr>
                  <w:rStyle w:val="Hyperlink"/>
                  <w:b/>
                  <w:bCs/>
                </w:rPr>
                <w:t>MF</w:t>
              </w:r>
            </w:hyperlink>
          </w:p>
        </w:tc>
        <w:tc>
          <w:tcPr>
            <w:tcW w:w="2008" w:type="dxa"/>
            <w:vAlign w:val="center"/>
            <w:hideMark/>
          </w:tcPr>
          <w:p w:rsidR="00CF57F8" w:rsidRPr="000A5CC0" w:rsidRDefault="00CF57F8" w:rsidP="00A90FFA">
            <w:pPr>
              <w:rPr>
                <w:b/>
                <w:bCs/>
              </w:rPr>
            </w:pPr>
            <w:r w:rsidRPr="000A5CC0">
              <w:rPr>
                <w:b/>
                <w:bCs/>
              </w:rPr>
              <w:t>300 to 3000 kHz</w:t>
            </w:r>
          </w:p>
        </w:tc>
        <w:tc>
          <w:tcPr>
            <w:tcW w:w="2835" w:type="dxa"/>
            <w:vAlign w:val="center"/>
            <w:hideMark/>
          </w:tcPr>
          <w:p w:rsidR="00CF57F8" w:rsidRPr="000A5CC0" w:rsidRDefault="00CF57F8" w:rsidP="00A90FFA">
            <w:pPr>
              <w:rPr>
                <w:b/>
                <w:bCs/>
              </w:rPr>
            </w:pPr>
            <w:r w:rsidRPr="000A5CC0">
              <w:rPr>
                <w:b/>
                <w:bCs/>
              </w:rPr>
              <w:t>100 to 1000 m</w:t>
            </w:r>
          </w:p>
        </w:tc>
      </w:tr>
      <w:tr w:rsidR="00CF57F8" w:rsidRPr="000A5CC0" w:rsidTr="00E45ED4">
        <w:trPr>
          <w:tblCellSpacing w:w="0" w:type="dxa"/>
        </w:trPr>
        <w:tc>
          <w:tcPr>
            <w:tcW w:w="1845" w:type="dxa"/>
            <w:vAlign w:val="center"/>
            <w:hideMark/>
          </w:tcPr>
          <w:p w:rsidR="00CF57F8" w:rsidRPr="000A5CC0" w:rsidRDefault="00CF57F8" w:rsidP="00A90FFA">
            <w:pPr>
              <w:rPr>
                <w:b/>
                <w:bCs/>
              </w:rPr>
            </w:pPr>
            <w:r w:rsidRPr="000A5CC0">
              <w:rPr>
                <w:b/>
                <w:bCs/>
              </w:rPr>
              <w:t xml:space="preserve">         7</w:t>
            </w:r>
          </w:p>
        </w:tc>
        <w:tc>
          <w:tcPr>
            <w:tcW w:w="992" w:type="dxa"/>
            <w:vAlign w:val="center"/>
            <w:hideMark/>
          </w:tcPr>
          <w:p w:rsidR="00CF57F8" w:rsidRPr="000A5CC0" w:rsidRDefault="00CF57F8" w:rsidP="00A90FFA">
            <w:pPr>
              <w:rPr>
                <w:b/>
                <w:bCs/>
              </w:rPr>
            </w:pPr>
            <w:r w:rsidRPr="000A5CC0">
              <w:t xml:space="preserve">  </w:t>
            </w:r>
            <w:hyperlink r:id="rId19" w:tooltip="High frequency" w:history="1">
              <w:r w:rsidRPr="000A5CC0">
                <w:rPr>
                  <w:rStyle w:val="Hyperlink"/>
                  <w:b/>
                  <w:bCs/>
                </w:rPr>
                <w:t>HF</w:t>
              </w:r>
            </w:hyperlink>
          </w:p>
        </w:tc>
        <w:tc>
          <w:tcPr>
            <w:tcW w:w="2008" w:type="dxa"/>
            <w:vAlign w:val="center"/>
            <w:hideMark/>
          </w:tcPr>
          <w:p w:rsidR="00CF57F8" w:rsidRPr="000A5CC0" w:rsidRDefault="00CF57F8" w:rsidP="00A90FFA">
            <w:pPr>
              <w:rPr>
                <w:b/>
                <w:bCs/>
              </w:rPr>
            </w:pPr>
            <w:r w:rsidRPr="000A5CC0">
              <w:rPr>
                <w:b/>
                <w:bCs/>
              </w:rPr>
              <w:t>3 to 30 MHz</w:t>
            </w:r>
          </w:p>
        </w:tc>
        <w:tc>
          <w:tcPr>
            <w:tcW w:w="2835" w:type="dxa"/>
            <w:vAlign w:val="center"/>
            <w:hideMark/>
          </w:tcPr>
          <w:p w:rsidR="00CF57F8" w:rsidRPr="000A5CC0" w:rsidRDefault="00CF57F8" w:rsidP="00A90FFA">
            <w:pPr>
              <w:rPr>
                <w:b/>
                <w:bCs/>
              </w:rPr>
            </w:pPr>
            <w:r w:rsidRPr="000A5CC0">
              <w:rPr>
                <w:b/>
                <w:bCs/>
              </w:rPr>
              <w:t>10 to 100 m</w:t>
            </w:r>
          </w:p>
        </w:tc>
      </w:tr>
      <w:tr w:rsidR="00CF57F8" w:rsidRPr="000A5CC0" w:rsidTr="00E45ED4">
        <w:trPr>
          <w:tblCellSpacing w:w="0" w:type="dxa"/>
        </w:trPr>
        <w:tc>
          <w:tcPr>
            <w:tcW w:w="1845" w:type="dxa"/>
            <w:vAlign w:val="center"/>
            <w:hideMark/>
          </w:tcPr>
          <w:p w:rsidR="00CF57F8" w:rsidRPr="000A5CC0" w:rsidRDefault="00CF57F8" w:rsidP="00A90FFA">
            <w:pPr>
              <w:rPr>
                <w:b/>
                <w:bCs/>
              </w:rPr>
            </w:pPr>
            <w:r w:rsidRPr="000A5CC0">
              <w:rPr>
                <w:b/>
                <w:bCs/>
              </w:rPr>
              <w:t xml:space="preserve">         8</w:t>
            </w:r>
          </w:p>
        </w:tc>
        <w:tc>
          <w:tcPr>
            <w:tcW w:w="992" w:type="dxa"/>
            <w:vAlign w:val="center"/>
            <w:hideMark/>
          </w:tcPr>
          <w:p w:rsidR="00CF57F8" w:rsidRPr="000A5CC0" w:rsidRDefault="00CF57F8" w:rsidP="00A90FFA">
            <w:pPr>
              <w:rPr>
                <w:b/>
                <w:bCs/>
              </w:rPr>
            </w:pPr>
            <w:r w:rsidRPr="000A5CC0">
              <w:t xml:space="preserve"> </w:t>
            </w:r>
            <w:hyperlink r:id="rId20" w:tooltip="Very high frequency" w:history="1">
              <w:r w:rsidRPr="000A5CC0">
                <w:rPr>
                  <w:rStyle w:val="Hyperlink"/>
                  <w:b/>
                  <w:bCs/>
                </w:rPr>
                <w:t>VHF</w:t>
              </w:r>
            </w:hyperlink>
          </w:p>
        </w:tc>
        <w:tc>
          <w:tcPr>
            <w:tcW w:w="2008" w:type="dxa"/>
            <w:vAlign w:val="center"/>
            <w:hideMark/>
          </w:tcPr>
          <w:p w:rsidR="00CF57F8" w:rsidRPr="000A5CC0" w:rsidRDefault="00CF57F8" w:rsidP="00A90FFA">
            <w:pPr>
              <w:rPr>
                <w:b/>
                <w:bCs/>
              </w:rPr>
            </w:pPr>
            <w:r w:rsidRPr="000A5CC0">
              <w:rPr>
                <w:b/>
                <w:bCs/>
              </w:rPr>
              <w:t>30 to 300 MHz</w:t>
            </w:r>
          </w:p>
        </w:tc>
        <w:tc>
          <w:tcPr>
            <w:tcW w:w="2835" w:type="dxa"/>
            <w:vAlign w:val="center"/>
            <w:hideMark/>
          </w:tcPr>
          <w:p w:rsidR="00CF57F8" w:rsidRPr="000A5CC0" w:rsidRDefault="00CF57F8" w:rsidP="00A90FFA">
            <w:pPr>
              <w:rPr>
                <w:b/>
                <w:bCs/>
              </w:rPr>
            </w:pPr>
            <w:r w:rsidRPr="000A5CC0">
              <w:rPr>
                <w:b/>
                <w:bCs/>
              </w:rPr>
              <w:t>1 to 10 m</w:t>
            </w:r>
          </w:p>
        </w:tc>
      </w:tr>
      <w:tr w:rsidR="00CF57F8" w:rsidRPr="000A5CC0" w:rsidTr="00E45ED4">
        <w:trPr>
          <w:tblCellSpacing w:w="0" w:type="dxa"/>
        </w:trPr>
        <w:tc>
          <w:tcPr>
            <w:tcW w:w="1845" w:type="dxa"/>
            <w:vAlign w:val="center"/>
            <w:hideMark/>
          </w:tcPr>
          <w:p w:rsidR="00CF57F8" w:rsidRPr="000A5CC0" w:rsidRDefault="00CF57F8" w:rsidP="00A90FFA">
            <w:pPr>
              <w:rPr>
                <w:b/>
                <w:bCs/>
              </w:rPr>
            </w:pPr>
            <w:r w:rsidRPr="000A5CC0">
              <w:rPr>
                <w:b/>
                <w:bCs/>
              </w:rPr>
              <w:t xml:space="preserve">         9</w:t>
            </w:r>
          </w:p>
        </w:tc>
        <w:tc>
          <w:tcPr>
            <w:tcW w:w="992" w:type="dxa"/>
            <w:vAlign w:val="center"/>
            <w:hideMark/>
          </w:tcPr>
          <w:p w:rsidR="00CF57F8" w:rsidRPr="000A5CC0" w:rsidRDefault="00CF57F8" w:rsidP="00A90FFA">
            <w:pPr>
              <w:rPr>
                <w:b/>
                <w:bCs/>
              </w:rPr>
            </w:pPr>
            <w:r w:rsidRPr="000A5CC0">
              <w:t xml:space="preserve"> </w:t>
            </w:r>
            <w:hyperlink r:id="rId21" w:tooltip="Ultra high frequency" w:history="1">
              <w:r w:rsidRPr="000A5CC0">
                <w:rPr>
                  <w:rStyle w:val="Hyperlink"/>
                  <w:b/>
                  <w:bCs/>
                </w:rPr>
                <w:t>UHF</w:t>
              </w:r>
            </w:hyperlink>
          </w:p>
        </w:tc>
        <w:tc>
          <w:tcPr>
            <w:tcW w:w="2008" w:type="dxa"/>
            <w:vAlign w:val="center"/>
            <w:hideMark/>
          </w:tcPr>
          <w:p w:rsidR="00CF57F8" w:rsidRPr="000A5CC0" w:rsidRDefault="00CF57F8" w:rsidP="00A90FFA">
            <w:pPr>
              <w:rPr>
                <w:b/>
                <w:bCs/>
              </w:rPr>
            </w:pPr>
            <w:r w:rsidRPr="000A5CC0">
              <w:rPr>
                <w:b/>
                <w:bCs/>
              </w:rPr>
              <w:t>300 to 3000 MHz</w:t>
            </w:r>
          </w:p>
        </w:tc>
        <w:tc>
          <w:tcPr>
            <w:tcW w:w="2835" w:type="dxa"/>
            <w:vAlign w:val="center"/>
            <w:hideMark/>
          </w:tcPr>
          <w:p w:rsidR="00CF57F8" w:rsidRPr="000A5CC0" w:rsidRDefault="00CF57F8" w:rsidP="00A90FFA">
            <w:pPr>
              <w:rPr>
                <w:b/>
                <w:bCs/>
              </w:rPr>
            </w:pPr>
            <w:r w:rsidRPr="000A5CC0">
              <w:rPr>
                <w:b/>
                <w:bCs/>
              </w:rPr>
              <w:t>10 to 100 cm</w:t>
            </w:r>
          </w:p>
        </w:tc>
      </w:tr>
      <w:tr w:rsidR="00CF57F8" w:rsidRPr="000A5CC0" w:rsidTr="00E45ED4">
        <w:trPr>
          <w:tblCellSpacing w:w="0" w:type="dxa"/>
        </w:trPr>
        <w:tc>
          <w:tcPr>
            <w:tcW w:w="1845" w:type="dxa"/>
            <w:vAlign w:val="center"/>
            <w:hideMark/>
          </w:tcPr>
          <w:p w:rsidR="00CF57F8" w:rsidRPr="000A5CC0" w:rsidRDefault="00CF57F8" w:rsidP="00A90FFA">
            <w:pPr>
              <w:rPr>
                <w:b/>
                <w:bCs/>
              </w:rPr>
            </w:pPr>
            <w:r w:rsidRPr="000A5CC0">
              <w:rPr>
                <w:b/>
                <w:bCs/>
              </w:rPr>
              <w:t xml:space="preserve">       10</w:t>
            </w:r>
          </w:p>
        </w:tc>
        <w:tc>
          <w:tcPr>
            <w:tcW w:w="992" w:type="dxa"/>
            <w:vAlign w:val="center"/>
            <w:hideMark/>
          </w:tcPr>
          <w:p w:rsidR="00CF57F8" w:rsidRPr="000A5CC0" w:rsidRDefault="00CF57F8" w:rsidP="00A90FFA">
            <w:pPr>
              <w:rPr>
                <w:b/>
                <w:bCs/>
              </w:rPr>
            </w:pPr>
            <w:r w:rsidRPr="000A5CC0">
              <w:t xml:space="preserve"> </w:t>
            </w:r>
            <w:hyperlink r:id="rId22" w:tooltip="Super high frequency" w:history="1">
              <w:r w:rsidRPr="000A5CC0">
                <w:rPr>
                  <w:rStyle w:val="Hyperlink"/>
                  <w:b/>
                  <w:bCs/>
                </w:rPr>
                <w:t>SHF</w:t>
              </w:r>
            </w:hyperlink>
          </w:p>
        </w:tc>
        <w:tc>
          <w:tcPr>
            <w:tcW w:w="2008" w:type="dxa"/>
            <w:vAlign w:val="center"/>
            <w:hideMark/>
          </w:tcPr>
          <w:p w:rsidR="00CF57F8" w:rsidRPr="000A5CC0" w:rsidRDefault="00CF57F8" w:rsidP="00A90FFA">
            <w:pPr>
              <w:rPr>
                <w:b/>
                <w:bCs/>
              </w:rPr>
            </w:pPr>
            <w:r w:rsidRPr="000A5CC0">
              <w:rPr>
                <w:b/>
                <w:bCs/>
              </w:rPr>
              <w:t>3 to 30 GHz</w:t>
            </w:r>
          </w:p>
        </w:tc>
        <w:tc>
          <w:tcPr>
            <w:tcW w:w="2835" w:type="dxa"/>
            <w:vAlign w:val="center"/>
            <w:hideMark/>
          </w:tcPr>
          <w:p w:rsidR="00CF57F8" w:rsidRPr="000A5CC0" w:rsidRDefault="00CF57F8" w:rsidP="00A90FFA">
            <w:pPr>
              <w:rPr>
                <w:b/>
                <w:bCs/>
              </w:rPr>
            </w:pPr>
            <w:r w:rsidRPr="000A5CC0">
              <w:rPr>
                <w:b/>
                <w:bCs/>
              </w:rPr>
              <w:t>1 to 10 cm</w:t>
            </w:r>
          </w:p>
        </w:tc>
      </w:tr>
    </w:tbl>
    <w:p w:rsidR="00CF57F8" w:rsidRPr="000A5CC0" w:rsidRDefault="00CF57F8" w:rsidP="00CF57F8"/>
    <w:p w:rsidR="00CF57F8" w:rsidRPr="000A5CC0" w:rsidRDefault="00CF57F8" w:rsidP="00CF57F8">
      <w:pPr>
        <w:pStyle w:val="Caption"/>
      </w:pPr>
      <w:bookmarkStart w:id="15" w:name="_Ref420163038"/>
      <w:bookmarkStart w:id="16" w:name="_Toc420167623"/>
      <w:proofErr w:type="gramStart"/>
      <w:r w:rsidRPr="000A5CC0">
        <w:t xml:space="preserve">Table </w:t>
      </w:r>
      <w:fldSimple w:instr=" SEQ Table \* ARABIC ">
        <w:r w:rsidR="00782482">
          <w:rPr>
            <w:noProof/>
          </w:rPr>
          <w:t>2</w:t>
        </w:r>
      </w:fldSimple>
      <w:bookmarkEnd w:id="15"/>
      <w:r w:rsidRPr="000A5CC0">
        <w:t>.</w:t>
      </w:r>
      <w:proofErr w:type="gramEnd"/>
      <w:r w:rsidRPr="000A5CC0">
        <w:t xml:space="preserve">  FCC band plan from </w:t>
      </w:r>
      <w:proofErr w:type="gramStart"/>
      <w:r w:rsidRPr="000A5CC0">
        <w:t>3kHz</w:t>
      </w:r>
      <w:proofErr w:type="gramEnd"/>
      <w:r w:rsidRPr="000A5CC0">
        <w:t xml:space="preserve"> to 30GHz.</w:t>
      </w:r>
      <w:bookmarkEnd w:id="16"/>
    </w:p>
    <w:p w:rsidR="00CF57F8" w:rsidRPr="000A5CC0" w:rsidRDefault="00CF57F8" w:rsidP="00CF57F8">
      <w:r w:rsidRPr="000A5CC0">
        <w:t xml:space="preserve">Development of these bands for radio astronomy research is shown in </w:t>
      </w:r>
      <w:fldSimple w:instr=" REF _Ref420163115 ">
        <w:ins w:id="17" w:author="Bogdan Vacaliuc" w:date="2015-05-23T18:04:00Z">
          <w:r w:rsidR="00782482" w:rsidRPr="000A5CC0">
            <w:t xml:space="preserve">Table </w:t>
          </w:r>
          <w:r w:rsidR="00782482">
            <w:rPr>
              <w:noProof/>
            </w:rPr>
            <w:t>3</w:t>
          </w:r>
        </w:ins>
      </w:fldSimple>
      <w:r w:rsidR="00602174">
        <w:t>.</w:t>
      </w:r>
      <w:r w:rsidR="00DD7F55">
        <w:t xml:space="preserve">  </w:t>
      </w:r>
      <w:r w:rsidRPr="000A5CC0">
        <w:t>It is taken from various sources and contains comments by the author</w:t>
      </w:r>
      <w:r w:rsidR="00DD7F55">
        <w:t>s</w:t>
      </w:r>
      <w:r w:rsidRPr="000A5CC0">
        <w:t>. The Jovian kilometric band is not often considered, but it has been observed by Voyager and other space probes, and may be a valid radio astronomy band from earth under certain circumstances</w:t>
      </w:r>
      <w:sdt>
        <w:sdtPr>
          <w:id w:val="21151251"/>
          <w:citation/>
        </w:sdtPr>
        <w:sdtContent>
          <w:r w:rsidR="00D953D3">
            <w:fldChar w:fldCharType="begin"/>
          </w:r>
          <w:r w:rsidR="003677E8">
            <w:instrText xml:space="preserve"> CITATION Fie111 \l 1033  </w:instrText>
          </w:r>
          <w:r w:rsidR="00D953D3">
            <w:fldChar w:fldCharType="separate"/>
          </w:r>
          <w:r w:rsidR="001844A7">
            <w:rPr>
              <w:noProof/>
            </w:rPr>
            <w:t xml:space="preserve"> </w:t>
          </w:r>
          <w:r w:rsidR="001844A7" w:rsidRPr="001844A7">
            <w:rPr>
              <w:noProof/>
            </w:rPr>
            <w:t>[15]</w:t>
          </w:r>
          <w:r w:rsidR="00D953D3">
            <w:rPr>
              <w:noProof/>
            </w:rPr>
            <w:fldChar w:fldCharType="end"/>
          </w:r>
        </w:sdtContent>
      </w:sdt>
      <w:sdt>
        <w:sdtPr>
          <w:id w:val="21151252"/>
          <w:citation/>
        </w:sdtPr>
        <w:sdtContent>
          <w:r w:rsidR="00D953D3">
            <w:fldChar w:fldCharType="begin"/>
          </w:r>
          <w:r w:rsidR="003677E8">
            <w:instrText xml:space="preserve"> CITATION Ave \l 1033  </w:instrText>
          </w:r>
          <w:r w:rsidR="00D953D3">
            <w:fldChar w:fldCharType="separate"/>
          </w:r>
          <w:r w:rsidR="001844A7">
            <w:rPr>
              <w:noProof/>
            </w:rPr>
            <w:t xml:space="preserve"> </w:t>
          </w:r>
          <w:r w:rsidR="001844A7" w:rsidRPr="001844A7">
            <w:rPr>
              <w:noProof/>
            </w:rPr>
            <w:t>[16]</w:t>
          </w:r>
          <w:r w:rsidR="00D953D3">
            <w:rPr>
              <w:noProof/>
            </w:rPr>
            <w:fldChar w:fldCharType="end"/>
          </w:r>
        </w:sdtContent>
      </w:sdt>
      <w:r w:rsidR="00DD7F55">
        <w:t xml:space="preserve">. RASDR, along with ancillary equipment discussed in this </w:t>
      </w:r>
      <w:r w:rsidR="00602174">
        <w:t>guide</w:t>
      </w:r>
      <w:r w:rsidR="00DD7F55">
        <w:t>, has been used from 2MHz-</w:t>
      </w:r>
      <w:r w:rsidR="00602174">
        <w:t>3.8GHz</w:t>
      </w:r>
      <w:r w:rsidR="00DD7F55">
        <w:t>.</w:t>
      </w:r>
    </w:p>
    <w:p w:rsidR="00CF57F8" w:rsidRPr="000A5CC0" w:rsidRDefault="00CF57F8" w:rsidP="00CF57F8"/>
    <w:p w:rsidR="00CF57F8" w:rsidRDefault="00CF57F8" w:rsidP="00CF57F8">
      <w:r>
        <w:br w:type="page"/>
      </w:r>
    </w:p>
    <w:p w:rsidR="00CF57F8" w:rsidRPr="000A5CC0" w:rsidRDefault="00CF57F8" w:rsidP="00CF57F8">
      <w:r w:rsidRPr="000A5CC0">
        <w:lastRenderedPageBreak/>
        <w:t xml:space="preserve">RASDR2 operates in bands </w:t>
      </w:r>
      <w:r>
        <w:t>9-</w:t>
      </w:r>
      <w:r w:rsidRPr="000A5CC0">
        <w:t>10 (up to 4 GHz), but with additional components the coverage may be considerably extended, as will be discussed</w:t>
      </w:r>
      <w:r w:rsidR="00C97734">
        <w:t xml:space="preserve"> beginning on page </w:t>
      </w:r>
      <w:fldSimple w:instr=" PAGEREF _Ref413057316 ">
        <w:r w:rsidR="00782482">
          <w:rPr>
            <w:noProof/>
          </w:rPr>
          <w:t>33</w:t>
        </w:r>
      </w:fldSimple>
      <w:r w:rsidRPr="000A5CC0">
        <w:t>.</w:t>
      </w:r>
    </w:p>
    <w:bookmarkStart w:id="18" w:name="_MON_1461577862"/>
    <w:bookmarkEnd w:id="18"/>
    <w:p w:rsidR="00CF57F8" w:rsidRPr="000A5CC0" w:rsidRDefault="00E45ED4" w:rsidP="00503142">
      <w:pPr>
        <w:jc w:val="center"/>
      </w:pPr>
      <w:r w:rsidRPr="000A5CC0">
        <w:object w:dxaOrig="9621" w:dyaOrig="817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1.15pt;height:350.5pt" o:ole="" o:bordertopcolor="this" o:borderleftcolor="this" o:borderbottomcolor="this" o:borderrightcolor="this">
            <v:imagedata r:id="rId23" o:title=""/>
            <w10:bordertop type="single" width="6"/>
            <w10:borderleft type="single" width="6"/>
            <w10:borderbottom type="single" width="6"/>
            <w10:borderright type="single" width="6"/>
          </v:shape>
          <o:OLEObject Type="Embed" ProgID="Excel.Sheet.12" ShapeID="_x0000_i1025" DrawAspect="Content" ObjectID="_1493909458" r:id="rId24"/>
        </w:object>
      </w:r>
    </w:p>
    <w:p w:rsidR="00CF57F8" w:rsidRPr="000A5CC0" w:rsidRDefault="00CF57F8" w:rsidP="00CF57F8">
      <w:pPr>
        <w:pStyle w:val="Caption"/>
      </w:pPr>
      <w:bookmarkStart w:id="19" w:name="_Ref414008749"/>
      <w:bookmarkStart w:id="20" w:name="_Ref414008621"/>
      <w:bookmarkStart w:id="21" w:name="_Ref420163115"/>
      <w:bookmarkStart w:id="22" w:name="_Toc420167624"/>
      <w:r w:rsidRPr="000A5CC0">
        <w:t xml:space="preserve">Table </w:t>
      </w:r>
      <w:fldSimple w:instr=" SEQ Table \* ARABIC ">
        <w:r w:rsidR="00782482">
          <w:rPr>
            <w:noProof/>
          </w:rPr>
          <w:t>3</w:t>
        </w:r>
      </w:fldSimple>
      <w:bookmarkEnd w:id="19"/>
      <w:bookmarkEnd w:id="21"/>
      <w:r w:rsidRPr="000A5CC0">
        <w:t xml:space="preserve"> Candidate radio astronomy research bands. Bands shown in and above HF are designated.  The band shown as VLF </w:t>
      </w:r>
      <w:r w:rsidR="007D6994">
        <w:rPr>
          <w:b w:val="0"/>
          <w:bCs w:val="0"/>
        </w:rPr>
        <w:t>has been</w:t>
      </w:r>
      <w:r w:rsidRPr="000A5CC0">
        <w:t xml:space="preserve"> proposed</w:t>
      </w:r>
      <w:r>
        <w:rPr>
          <w:b w:val="0"/>
          <w:bCs w:val="0"/>
        </w:rPr>
        <w:t xml:space="preserve"> for </w:t>
      </w:r>
      <w:r w:rsidR="007D6994">
        <w:rPr>
          <w:b w:val="0"/>
          <w:bCs w:val="0"/>
        </w:rPr>
        <w:t xml:space="preserve">radio astronomy under special </w:t>
      </w:r>
      <w:proofErr w:type="gramStart"/>
      <w:r w:rsidR="007D6994">
        <w:rPr>
          <w:b w:val="0"/>
          <w:bCs w:val="0"/>
        </w:rPr>
        <w:t xml:space="preserve">conditions </w:t>
      </w:r>
      <w:r>
        <w:rPr>
          <w:b w:val="0"/>
          <w:bCs w:val="0"/>
        </w:rPr>
        <w:t xml:space="preserve"> </w:t>
      </w:r>
      <w:proofErr w:type="gramEnd"/>
      <w:sdt>
        <w:sdtPr>
          <w:rPr>
            <w:b w:val="0"/>
            <w:bCs w:val="0"/>
          </w:rPr>
          <w:id w:val="39698570"/>
          <w:citation/>
        </w:sdtPr>
        <w:sdtContent>
          <w:r w:rsidR="00D953D3">
            <w:rPr>
              <w:b w:val="0"/>
              <w:bCs w:val="0"/>
            </w:rPr>
            <w:fldChar w:fldCharType="begin"/>
          </w:r>
          <w:r w:rsidR="00520B5B">
            <w:rPr>
              <w:b w:val="0"/>
              <w:bCs w:val="0"/>
            </w:rPr>
            <w:instrText xml:space="preserve"> CITATION Fie112 \l 1033  </w:instrText>
          </w:r>
          <w:r w:rsidR="00D953D3">
            <w:rPr>
              <w:b w:val="0"/>
              <w:bCs w:val="0"/>
            </w:rPr>
            <w:fldChar w:fldCharType="separate"/>
          </w:r>
          <w:r w:rsidR="001844A7" w:rsidRPr="001844A7">
            <w:rPr>
              <w:noProof/>
            </w:rPr>
            <w:t>[17]</w:t>
          </w:r>
          <w:r w:rsidR="00D953D3">
            <w:rPr>
              <w:b w:val="0"/>
              <w:bCs w:val="0"/>
            </w:rPr>
            <w:fldChar w:fldCharType="end"/>
          </w:r>
        </w:sdtContent>
      </w:sdt>
      <w:bookmarkEnd w:id="20"/>
      <w:bookmarkEnd w:id="22"/>
    </w:p>
    <w:p w:rsidR="00407436" w:rsidRPr="00407436" w:rsidRDefault="00407436" w:rsidP="00407436"/>
    <w:p w:rsidR="00E80456" w:rsidRDefault="00E80456">
      <w:pPr>
        <w:rPr>
          <w:rFonts w:asciiTheme="majorHAnsi" w:eastAsiaTheme="majorEastAsia" w:hAnsiTheme="majorHAnsi" w:cstheme="majorBidi"/>
          <w:b/>
          <w:bCs/>
          <w:color w:val="365F91" w:themeColor="accent1" w:themeShade="BF"/>
          <w:sz w:val="28"/>
          <w:szCs w:val="28"/>
        </w:rPr>
      </w:pPr>
      <w:r>
        <w:br w:type="page"/>
      </w:r>
    </w:p>
    <w:p w:rsidR="00B75A65" w:rsidRDefault="00B75A65" w:rsidP="00B75A65">
      <w:pPr>
        <w:pStyle w:val="Heading1"/>
      </w:pPr>
      <w:bookmarkStart w:id="23" w:name="_Toc420167541"/>
      <w:r>
        <w:lastRenderedPageBreak/>
        <w:t>The RASDR Software Defined Receiver</w:t>
      </w:r>
      <w:bookmarkEnd w:id="23"/>
    </w:p>
    <w:p w:rsidR="00124BF2" w:rsidRDefault="00DC37E1" w:rsidP="00602174">
      <w:r>
        <w:t xml:space="preserve">RASDR consists of a Myriad RF board (RF Transceiver) and a </w:t>
      </w:r>
      <w:proofErr w:type="spellStart"/>
      <w:r>
        <w:t>DigiRED</w:t>
      </w:r>
      <w:proofErr w:type="spellEnd"/>
      <w:r>
        <w:t xml:space="preserve"> board (clock distribution and USB interface).  </w:t>
      </w:r>
      <w:r w:rsidR="00124BF2">
        <w:t xml:space="preserve">The RASDR functional overview is </w:t>
      </w:r>
      <w:r>
        <w:t>shown</w:t>
      </w:r>
      <w:r w:rsidR="00124BF2">
        <w:t xml:space="preserve"> in</w:t>
      </w:r>
      <w:r w:rsidR="00602174">
        <w:t xml:space="preserve"> </w:t>
      </w:r>
      <w:fldSimple w:instr=" REF _Ref420163235 ">
        <w:ins w:id="24" w:author="Bogdan Vacaliuc" w:date="2015-05-23T18:04:00Z">
          <w:r w:rsidR="00782482">
            <w:t xml:space="preserve">Figure </w:t>
          </w:r>
          <w:r w:rsidR="00782482">
            <w:rPr>
              <w:noProof/>
            </w:rPr>
            <w:t>1</w:t>
          </w:r>
        </w:ins>
      </w:fldSimple>
      <w:r w:rsidR="006E032D">
        <w:t>.  Note that RASDR does not include an antenna, LNA, secondary amplification, external frequency reference, computer, etc.</w:t>
      </w:r>
      <w:r w:rsidR="00453FC3">
        <w:t xml:space="preserve"> </w:t>
      </w:r>
      <w:r w:rsidR="00D953D3">
        <w:fldChar w:fldCharType="begin"/>
      </w:r>
      <w:r w:rsidR="00453FC3">
        <w:instrText xml:space="preserve"> REF _Ref419952097 </w:instrText>
      </w:r>
      <w:r w:rsidR="00D953D3">
        <w:fldChar w:fldCharType="separate"/>
      </w:r>
      <w:ins w:id="25" w:author="Bogdan Vacaliuc" w:date="2015-05-23T18:04:00Z">
        <w:r w:rsidR="00782482">
          <w:t xml:space="preserve">Figure </w:t>
        </w:r>
        <w:r w:rsidR="00782482">
          <w:rPr>
            <w:noProof/>
          </w:rPr>
          <w:t>2</w:t>
        </w:r>
      </w:ins>
      <w:r w:rsidR="00D953D3">
        <w:fldChar w:fldCharType="end"/>
      </w:r>
      <w:r w:rsidR="00453FC3">
        <w:t xml:space="preserve"> shows the hardware packaged into a metal case.</w:t>
      </w:r>
    </w:p>
    <w:p w:rsidR="006E032D" w:rsidRDefault="006E032D" w:rsidP="00124BF2">
      <w:r>
        <w:t xml:space="preserve">RASDR is a </w:t>
      </w:r>
      <w:r w:rsidR="000170A9">
        <w:t>versatile</w:t>
      </w:r>
      <w:r>
        <w:t xml:space="preserve"> instrument, but the user must tailor it to specific applications</w:t>
      </w:r>
      <w:r w:rsidR="000170A9">
        <w:t xml:space="preserve"> by including the necessary supporting components to build his </w:t>
      </w:r>
      <w:r w:rsidR="00B8085D">
        <w:t>observing</w:t>
      </w:r>
      <w:r w:rsidR="000170A9">
        <w:t xml:space="preserve"> system</w:t>
      </w:r>
      <w:r>
        <w:t>.</w:t>
      </w:r>
    </w:p>
    <w:p w:rsidR="000170A9" w:rsidRDefault="006C3584" w:rsidP="00124BF2">
      <w:r>
        <w:rPr>
          <w:noProof/>
        </w:rPr>
        <w:pict>
          <v:rect id="_x0000_s1055" style="position:absolute;margin-left:336.9pt;margin-top:24.1pt;width:94.4pt;height:31.9pt;z-index:251712512" stroked="f"/>
        </w:pict>
      </w:r>
      <w:r w:rsidR="000170A9">
        <w:rPr>
          <w:noProof/>
        </w:rPr>
        <w:drawing>
          <wp:anchor distT="0" distB="0" distL="114300" distR="114300" simplePos="0" relativeHeight="251709440" behindDoc="0" locked="0" layoutInCell="1" allowOverlap="1" wp14:anchorId="77057CE9" wp14:editId="289600AA">
            <wp:simplePos x="0" y="0"/>
            <wp:positionH relativeFrom="column">
              <wp:posOffset>-170815</wp:posOffset>
            </wp:positionH>
            <wp:positionV relativeFrom="paragraph">
              <wp:posOffset>150495</wp:posOffset>
            </wp:positionV>
            <wp:extent cx="6569710" cy="1880235"/>
            <wp:effectExtent l="19050" t="0" r="2540" b="0"/>
            <wp:wrapNone/>
            <wp:docPr id="34" name="Picture 33" descr="rasdr bloc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sdr blocks.png"/>
                    <pic:cNvPicPr/>
                  </pic:nvPicPr>
                  <pic:blipFill>
                    <a:blip r:embed="rId25" cstate="print"/>
                    <a:stretch>
                      <a:fillRect/>
                    </a:stretch>
                  </pic:blipFill>
                  <pic:spPr>
                    <a:xfrm>
                      <a:off x="0" y="0"/>
                      <a:ext cx="6569710" cy="1880235"/>
                    </a:xfrm>
                    <a:prstGeom prst="rect">
                      <a:avLst/>
                    </a:prstGeom>
                  </pic:spPr>
                </pic:pic>
              </a:graphicData>
            </a:graphic>
          </wp:anchor>
        </w:drawing>
      </w:r>
    </w:p>
    <w:p w:rsidR="006E032D" w:rsidRDefault="006E032D" w:rsidP="00124BF2"/>
    <w:p w:rsidR="006E032D" w:rsidRDefault="006C3584" w:rsidP="00124BF2">
      <w:r>
        <w:rPr>
          <w:noProof/>
        </w:rPr>
        <w:pict>
          <v:shapetype id="_x0000_t202" coordsize="21600,21600" o:spt="202" path="m,l,21600r21600,l21600,xe">
            <v:stroke joinstyle="miter"/>
            <v:path gradientshapeok="t" o:connecttype="rect"/>
          </v:shapetype>
          <v:shape id="_x0000_s1057" type="#_x0000_t202" style="position:absolute;margin-left:29.2pt;margin-top:11.1pt;width:66.55pt;height:36.65pt;z-index:251714560">
            <v:textbox>
              <w:txbxContent>
                <w:p w:rsidR="004D5360" w:rsidRDefault="004D5360">
                  <w:pPr>
                    <w:spacing w:after="0" w:line="240" w:lineRule="auto"/>
                    <w:rPr>
                      <w:b/>
                      <w:sz w:val="12"/>
                      <w:szCs w:val="12"/>
                      <w:u w:val="single"/>
                    </w:rPr>
                  </w:pPr>
                  <w:r w:rsidRPr="00D953D3">
                    <w:rPr>
                      <w:b/>
                      <w:sz w:val="12"/>
                      <w:szCs w:val="12"/>
                      <w:u w:val="single"/>
                    </w:rPr>
                    <w:t>8 pin connector</w:t>
                  </w:r>
                </w:p>
                <w:p w:rsidR="004D5360" w:rsidRDefault="004D5360">
                  <w:pPr>
                    <w:spacing w:after="0" w:line="240" w:lineRule="auto"/>
                    <w:rPr>
                      <w:sz w:val="12"/>
                      <w:szCs w:val="12"/>
                    </w:rPr>
                  </w:pPr>
                  <w:r>
                    <w:rPr>
                      <w:sz w:val="12"/>
                      <w:szCs w:val="12"/>
                    </w:rPr>
                    <w:t>+5V, GND input</w:t>
                  </w:r>
                </w:p>
                <w:p w:rsidR="004D5360" w:rsidRDefault="004D5360">
                  <w:pPr>
                    <w:spacing w:after="0" w:line="240" w:lineRule="auto"/>
                    <w:rPr>
                      <w:sz w:val="12"/>
                      <w:szCs w:val="12"/>
                    </w:rPr>
                  </w:pPr>
                  <w:r>
                    <w:rPr>
                      <w:sz w:val="12"/>
                      <w:szCs w:val="12"/>
                    </w:rPr>
                    <w:t>PPS input</w:t>
                  </w:r>
                </w:p>
                <w:p w:rsidR="004D5360" w:rsidRDefault="004D5360">
                  <w:pPr>
                    <w:spacing w:after="0" w:line="240" w:lineRule="auto"/>
                    <w:rPr>
                      <w:sz w:val="12"/>
                      <w:szCs w:val="12"/>
                    </w:rPr>
                  </w:pPr>
                  <w:r>
                    <w:rPr>
                      <w:sz w:val="12"/>
                      <w:szCs w:val="12"/>
                    </w:rPr>
                    <w:t>4 GPIO input/output</w:t>
                  </w:r>
                </w:p>
              </w:txbxContent>
            </v:textbox>
          </v:shape>
        </w:pict>
      </w:r>
    </w:p>
    <w:p w:rsidR="006E032D" w:rsidRDefault="006E032D" w:rsidP="00124BF2">
      <w:pPr>
        <w:keepNext/>
      </w:pPr>
    </w:p>
    <w:p w:rsidR="006E032D" w:rsidRDefault="006E032D" w:rsidP="00124BF2">
      <w:pPr>
        <w:keepNext/>
      </w:pPr>
    </w:p>
    <w:p w:rsidR="006E032D" w:rsidRDefault="006E032D" w:rsidP="00124BF2">
      <w:pPr>
        <w:pStyle w:val="Caption"/>
      </w:pPr>
      <w:bookmarkStart w:id="26" w:name="_Ref412792933"/>
      <w:bookmarkStart w:id="27" w:name="_Toc413064048"/>
    </w:p>
    <w:p w:rsidR="006E032D" w:rsidRDefault="006E032D" w:rsidP="00124BF2">
      <w:pPr>
        <w:pStyle w:val="Caption"/>
      </w:pPr>
    </w:p>
    <w:p w:rsidR="00124BF2" w:rsidRDefault="00124BF2" w:rsidP="00124BF2">
      <w:pPr>
        <w:pStyle w:val="Caption"/>
      </w:pPr>
      <w:bookmarkStart w:id="28" w:name="_Ref420163235"/>
      <w:bookmarkStart w:id="29" w:name="_Toc420167584"/>
      <w:r>
        <w:t xml:space="preserve">Figure </w:t>
      </w:r>
      <w:fldSimple w:instr=" SEQ Figure \* ARABIC ">
        <w:r w:rsidR="00782482">
          <w:rPr>
            <w:noProof/>
          </w:rPr>
          <w:t>1</w:t>
        </w:r>
      </w:fldSimple>
      <w:bookmarkEnd w:id="26"/>
      <w:bookmarkEnd w:id="28"/>
      <w:r>
        <w:t xml:space="preserve"> RASDR </w:t>
      </w:r>
      <w:bookmarkEnd w:id="27"/>
      <w:r w:rsidR="006E032D">
        <w:t>functional overview.</w:t>
      </w:r>
      <w:bookmarkEnd w:id="29"/>
    </w:p>
    <w:p w:rsidR="003A7675" w:rsidRDefault="003A7675">
      <w:pPr>
        <w:keepNext/>
        <w:jc w:val="center"/>
      </w:pPr>
      <w:r>
        <w:rPr>
          <w:rFonts w:asciiTheme="majorHAnsi" w:eastAsiaTheme="majorEastAsia" w:hAnsiTheme="majorHAnsi" w:cstheme="majorBidi"/>
          <w:b/>
          <w:bCs/>
          <w:noProof/>
          <w:color w:val="4F81BD" w:themeColor="accent1"/>
          <w:sz w:val="26"/>
          <w:szCs w:val="26"/>
        </w:rPr>
        <w:drawing>
          <wp:inline distT="0" distB="0" distL="0" distR="0" wp14:anchorId="1DA44391" wp14:editId="41C0C1EE">
            <wp:extent cx="2760453" cy="32286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sdr2-case-montage-cropped.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763055" cy="3231643"/>
                    </a:xfrm>
                    <a:prstGeom prst="rect">
                      <a:avLst/>
                    </a:prstGeom>
                  </pic:spPr>
                </pic:pic>
              </a:graphicData>
            </a:graphic>
          </wp:inline>
        </w:drawing>
      </w:r>
    </w:p>
    <w:p w:rsidR="003A7675" w:rsidRDefault="00C70C65">
      <w:pPr>
        <w:pStyle w:val="Caption"/>
        <w:rPr>
          <w:rFonts w:asciiTheme="majorHAnsi" w:eastAsiaTheme="majorEastAsia" w:hAnsiTheme="majorHAnsi" w:cstheme="majorBidi"/>
          <w:sz w:val="26"/>
          <w:szCs w:val="26"/>
        </w:rPr>
      </w:pPr>
      <w:bookmarkStart w:id="30" w:name="_Ref419952097"/>
      <w:bookmarkStart w:id="31" w:name="_Toc420167585"/>
      <w:r>
        <w:t xml:space="preserve">Figure </w:t>
      </w:r>
      <w:r w:rsidR="00D953D3">
        <w:fldChar w:fldCharType="begin"/>
      </w:r>
      <w:r>
        <w:instrText xml:space="preserve"> SEQ Figure \* ARABIC </w:instrText>
      </w:r>
      <w:r w:rsidR="00D953D3">
        <w:fldChar w:fldCharType="separate"/>
      </w:r>
      <w:r w:rsidR="00782482">
        <w:rPr>
          <w:noProof/>
        </w:rPr>
        <w:t>2</w:t>
      </w:r>
      <w:r w:rsidR="00D953D3">
        <w:fldChar w:fldCharType="end"/>
      </w:r>
      <w:bookmarkEnd w:id="30"/>
      <w:r>
        <w:t xml:space="preserve"> RASDR mounted in case</w:t>
      </w:r>
      <w:bookmarkEnd w:id="31"/>
    </w:p>
    <w:p w:rsidR="0090167C" w:rsidRDefault="00BA07A7" w:rsidP="0090167C">
      <w:pPr>
        <w:pStyle w:val="Heading2"/>
      </w:pPr>
      <w:bookmarkStart w:id="32" w:name="_Toc420167542"/>
      <w:r>
        <w:lastRenderedPageBreak/>
        <w:t>Specifications</w:t>
      </w:r>
      <w:bookmarkEnd w:id="32"/>
    </w:p>
    <w:p w:rsidR="0090167C" w:rsidRDefault="0071739D" w:rsidP="00124BF2">
      <w:r>
        <w:t xml:space="preserve">Basic </w:t>
      </w:r>
      <w:r w:rsidR="00DC37E1">
        <w:t xml:space="preserve">RASDR </w:t>
      </w:r>
      <w:r>
        <w:t xml:space="preserve">specifications are presented in </w:t>
      </w:r>
      <w:r w:rsidR="00D953D3">
        <w:fldChar w:fldCharType="begin"/>
      </w:r>
      <w:r>
        <w:instrText xml:space="preserve"> REF _Ref412793386 \h </w:instrText>
      </w:r>
      <w:r w:rsidR="00D953D3">
        <w:fldChar w:fldCharType="separate"/>
      </w:r>
      <w:ins w:id="33" w:author="Bogdan Vacaliuc" w:date="2015-05-23T18:04:00Z">
        <w:r w:rsidR="00782482">
          <w:t xml:space="preserve">Table </w:t>
        </w:r>
        <w:r w:rsidR="00782482">
          <w:rPr>
            <w:noProof/>
          </w:rPr>
          <w:t>4</w:t>
        </w:r>
      </w:ins>
      <w:r w:rsidR="00D953D3">
        <w:fldChar w:fldCharType="end"/>
      </w:r>
      <w:r>
        <w:t>:</w:t>
      </w: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50"/>
        <w:gridCol w:w="4050"/>
      </w:tblGrid>
      <w:tr w:rsidR="00124BF2" w:rsidRPr="0071739D" w:rsidTr="00E80456">
        <w:tc>
          <w:tcPr>
            <w:tcW w:w="4050" w:type="dxa"/>
            <w:shd w:val="clear" w:color="auto" w:fill="auto"/>
            <w:vAlign w:val="center"/>
          </w:tcPr>
          <w:p w:rsidR="00124BF2" w:rsidRPr="0071739D" w:rsidRDefault="00124BF2" w:rsidP="0071739D">
            <w:r w:rsidRPr="0071739D">
              <w:t>Transceiver</w:t>
            </w:r>
            <w:r w:rsidR="0090167C" w:rsidRPr="0071739D">
              <w:t xml:space="preserve"> chipset</w:t>
            </w:r>
          </w:p>
        </w:tc>
        <w:tc>
          <w:tcPr>
            <w:tcW w:w="4050" w:type="dxa"/>
            <w:vAlign w:val="center"/>
          </w:tcPr>
          <w:p w:rsidR="00124BF2" w:rsidRPr="0071739D" w:rsidRDefault="0090167C" w:rsidP="0071739D">
            <w:r w:rsidRPr="0071739D">
              <w:t>Lime Micro</w:t>
            </w:r>
            <w:r w:rsidR="00453FC3">
              <w:t>systems</w:t>
            </w:r>
            <w:r w:rsidRPr="0071739D">
              <w:t xml:space="preserve"> </w:t>
            </w:r>
            <w:r w:rsidR="00124BF2" w:rsidRPr="0071739D">
              <w:t>LMS6002D</w:t>
            </w:r>
          </w:p>
        </w:tc>
      </w:tr>
      <w:tr w:rsidR="00124BF2" w:rsidRPr="0071739D" w:rsidTr="00E80456">
        <w:tc>
          <w:tcPr>
            <w:tcW w:w="4050" w:type="dxa"/>
            <w:shd w:val="clear" w:color="auto" w:fill="auto"/>
            <w:vAlign w:val="center"/>
          </w:tcPr>
          <w:p w:rsidR="00124BF2" w:rsidRPr="0071739D" w:rsidRDefault="00124BF2" w:rsidP="0071739D">
            <w:r w:rsidRPr="0071739D">
              <w:t>RF Bandwidth (BW)</w:t>
            </w:r>
          </w:p>
        </w:tc>
        <w:tc>
          <w:tcPr>
            <w:tcW w:w="4050" w:type="dxa"/>
          </w:tcPr>
          <w:p w:rsidR="00124BF2" w:rsidRPr="0071739D" w:rsidRDefault="00124BF2" w:rsidP="0071739D">
            <w:r w:rsidRPr="0071739D">
              <w:t>300 MHz to 3800 MHz</w:t>
            </w:r>
            <w:r w:rsidR="003126D5" w:rsidRPr="0071739D">
              <w:t xml:space="preserve"> </w:t>
            </w:r>
          </w:p>
        </w:tc>
      </w:tr>
      <w:tr w:rsidR="00124BF2" w:rsidRPr="0071739D" w:rsidTr="00E80456">
        <w:tc>
          <w:tcPr>
            <w:tcW w:w="4050" w:type="dxa"/>
            <w:shd w:val="clear" w:color="auto" w:fill="auto"/>
            <w:vAlign w:val="center"/>
          </w:tcPr>
          <w:p w:rsidR="00124BF2" w:rsidRPr="0071739D" w:rsidRDefault="00A9576C" w:rsidP="0071739D">
            <w:r w:rsidRPr="0071739D">
              <w:t>ADC</w:t>
            </w:r>
            <w:r w:rsidR="00124BF2" w:rsidRPr="0071739D">
              <w:t xml:space="preserve"> Resolution</w:t>
            </w:r>
          </w:p>
        </w:tc>
        <w:tc>
          <w:tcPr>
            <w:tcW w:w="4050" w:type="dxa"/>
            <w:vAlign w:val="center"/>
          </w:tcPr>
          <w:p w:rsidR="00124BF2" w:rsidRPr="0071739D" w:rsidRDefault="00124BF2" w:rsidP="0071739D">
            <w:r w:rsidRPr="0071739D">
              <w:t>12 bits</w:t>
            </w:r>
            <w:r w:rsidR="003126D5" w:rsidRPr="0071739D">
              <w:t xml:space="preserve"> recorded in 16bit samples</w:t>
            </w:r>
          </w:p>
        </w:tc>
      </w:tr>
      <w:tr w:rsidR="00124BF2" w:rsidRPr="0071739D" w:rsidTr="00E80456">
        <w:trPr>
          <w:trHeight w:val="553"/>
        </w:trPr>
        <w:tc>
          <w:tcPr>
            <w:tcW w:w="4050" w:type="dxa"/>
            <w:shd w:val="clear" w:color="auto" w:fill="auto"/>
            <w:vAlign w:val="center"/>
          </w:tcPr>
          <w:p w:rsidR="003A7675" w:rsidRDefault="003126D5">
            <w:r w:rsidRPr="0071739D">
              <w:t>Sampling Rate</w:t>
            </w:r>
          </w:p>
        </w:tc>
        <w:tc>
          <w:tcPr>
            <w:tcW w:w="4050" w:type="dxa"/>
            <w:vAlign w:val="center"/>
          </w:tcPr>
          <w:p w:rsidR="003A7675" w:rsidRDefault="004C0A45" w:rsidP="001C444C">
            <w:r w:rsidRPr="0071739D">
              <w:t>3</w:t>
            </w:r>
            <w:r>
              <w:t xml:space="preserve">2 </w:t>
            </w:r>
            <w:r w:rsidR="00453FC3" w:rsidRPr="0071739D">
              <w:t xml:space="preserve">MHz </w:t>
            </w:r>
            <w:r w:rsidR="003126D5" w:rsidRPr="0071739D">
              <w:t>I &amp; Q (depends on PC and USB standard used)</w:t>
            </w:r>
          </w:p>
        </w:tc>
      </w:tr>
      <w:tr w:rsidR="003126D5" w:rsidRPr="0071739D" w:rsidTr="00E80456">
        <w:tc>
          <w:tcPr>
            <w:tcW w:w="4050" w:type="dxa"/>
            <w:shd w:val="clear" w:color="auto" w:fill="auto"/>
            <w:vAlign w:val="center"/>
          </w:tcPr>
          <w:p w:rsidR="003126D5" w:rsidRPr="0071739D" w:rsidRDefault="003126D5" w:rsidP="0071739D">
            <w:r w:rsidRPr="0071739D">
              <w:t>Band pass filter BW</w:t>
            </w:r>
          </w:p>
        </w:tc>
        <w:tc>
          <w:tcPr>
            <w:tcW w:w="4050" w:type="dxa"/>
            <w:vAlign w:val="center"/>
          </w:tcPr>
          <w:p w:rsidR="003A7675" w:rsidRDefault="00453FC3">
            <w:pPr>
              <w:rPr>
                <w:lang w:val="it-IT"/>
              </w:rPr>
            </w:pPr>
            <w:r>
              <w:rPr>
                <w:lang w:val="it-IT"/>
              </w:rPr>
              <w:t xml:space="preserve">1.5MHz to </w:t>
            </w:r>
            <w:r w:rsidR="003126D5" w:rsidRPr="0071739D">
              <w:rPr>
                <w:lang w:val="it-IT"/>
              </w:rPr>
              <w:t>28 MHz</w:t>
            </w:r>
            <w:r>
              <w:rPr>
                <w:lang w:val="it-IT"/>
              </w:rPr>
              <w:t xml:space="preserve"> in 16 discrete steps</w:t>
            </w:r>
          </w:p>
        </w:tc>
      </w:tr>
      <w:tr w:rsidR="00124BF2" w:rsidRPr="0071739D" w:rsidTr="00E80456">
        <w:tc>
          <w:tcPr>
            <w:tcW w:w="4050" w:type="dxa"/>
            <w:shd w:val="clear" w:color="auto" w:fill="auto"/>
            <w:vAlign w:val="center"/>
          </w:tcPr>
          <w:p w:rsidR="00124BF2" w:rsidRPr="0071739D" w:rsidRDefault="00124BF2" w:rsidP="0071739D">
            <w:r w:rsidRPr="0071739D">
              <w:t>External Reference Clock Input</w:t>
            </w:r>
          </w:p>
        </w:tc>
        <w:tc>
          <w:tcPr>
            <w:tcW w:w="4050" w:type="dxa"/>
            <w:vAlign w:val="center"/>
          </w:tcPr>
          <w:p w:rsidR="00124BF2" w:rsidRPr="0071739D" w:rsidRDefault="00124BF2" w:rsidP="0071739D">
            <w:pPr>
              <w:rPr>
                <w:lang w:val="it-IT"/>
              </w:rPr>
            </w:pPr>
            <w:r w:rsidRPr="0071739D">
              <w:rPr>
                <w:lang w:val="it-IT"/>
              </w:rPr>
              <w:t>10 MHz</w:t>
            </w:r>
            <w:r w:rsidR="00A9576C" w:rsidRPr="0071739D">
              <w:rPr>
                <w:lang w:val="it-IT"/>
              </w:rPr>
              <w:t xml:space="preserve"> sine</w:t>
            </w:r>
            <w:r w:rsidR="006E032D">
              <w:rPr>
                <w:lang w:val="it-IT"/>
              </w:rPr>
              <w:t xml:space="preserve"> (see p.</w:t>
            </w:r>
            <w:r w:rsidR="00D953D3">
              <w:rPr>
                <w:lang w:val="it-IT"/>
              </w:rPr>
              <w:fldChar w:fldCharType="begin"/>
            </w:r>
            <w:r w:rsidR="006E032D">
              <w:rPr>
                <w:lang w:val="it-IT"/>
              </w:rPr>
              <w:instrText xml:space="preserve"> PAGEREF _Ref413852923 </w:instrText>
            </w:r>
            <w:r w:rsidR="00D953D3">
              <w:rPr>
                <w:lang w:val="it-IT"/>
              </w:rPr>
              <w:fldChar w:fldCharType="separate"/>
            </w:r>
            <w:r w:rsidR="00782482">
              <w:rPr>
                <w:noProof/>
                <w:lang w:val="it-IT"/>
              </w:rPr>
              <w:t>56</w:t>
            </w:r>
            <w:r w:rsidR="00D953D3">
              <w:rPr>
                <w:lang w:val="it-IT"/>
              </w:rPr>
              <w:fldChar w:fldCharType="end"/>
            </w:r>
            <w:r w:rsidR="006E032D">
              <w:rPr>
                <w:lang w:val="it-IT"/>
              </w:rPr>
              <w:t>)</w:t>
            </w:r>
          </w:p>
        </w:tc>
      </w:tr>
      <w:tr w:rsidR="00124BF2" w:rsidRPr="0071739D" w:rsidTr="00E80456">
        <w:tc>
          <w:tcPr>
            <w:tcW w:w="4050" w:type="dxa"/>
            <w:shd w:val="clear" w:color="auto" w:fill="auto"/>
            <w:vAlign w:val="center"/>
          </w:tcPr>
          <w:p w:rsidR="00124BF2" w:rsidRPr="0071739D" w:rsidRDefault="00124BF2" w:rsidP="0071739D">
            <w:r w:rsidRPr="0071739D">
              <w:t>1 PPS Input</w:t>
            </w:r>
          </w:p>
        </w:tc>
        <w:tc>
          <w:tcPr>
            <w:tcW w:w="4050" w:type="dxa"/>
            <w:vAlign w:val="center"/>
          </w:tcPr>
          <w:p w:rsidR="00124BF2" w:rsidRPr="0071739D" w:rsidRDefault="00124BF2" w:rsidP="0071739D">
            <w:r w:rsidRPr="0071739D">
              <w:t>Yes through GPIO pin</w:t>
            </w:r>
            <w:r w:rsidR="003677E8">
              <w:t xml:space="preserve"> (Future</w:t>
            </w:r>
            <w:r w:rsidR="006E032D">
              <w:t xml:space="preserve"> firmware update</w:t>
            </w:r>
            <w:r w:rsidR="003677E8">
              <w:t>)</w:t>
            </w:r>
          </w:p>
        </w:tc>
      </w:tr>
      <w:tr w:rsidR="00124BF2" w:rsidRPr="0071739D" w:rsidTr="00E80456">
        <w:tc>
          <w:tcPr>
            <w:tcW w:w="4050" w:type="dxa"/>
            <w:shd w:val="clear" w:color="auto" w:fill="auto"/>
            <w:vAlign w:val="center"/>
          </w:tcPr>
          <w:p w:rsidR="00124BF2" w:rsidRPr="0071739D" w:rsidRDefault="00124BF2" w:rsidP="0071739D">
            <w:r w:rsidRPr="0071739D">
              <w:t>RF/REF connectors</w:t>
            </w:r>
          </w:p>
        </w:tc>
        <w:tc>
          <w:tcPr>
            <w:tcW w:w="4050" w:type="dxa"/>
            <w:vAlign w:val="center"/>
          </w:tcPr>
          <w:p w:rsidR="00124BF2" w:rsidRPr="0071739D" w:rsidRDefault="00124BF2" w:rsidP="0071739D">
            <w:r w:rsidRPr="0071739D">
              <w:t>SMA</w:t>
            </w:r>
            <w:r w:rsidR="003126D5" w:rsidRPr="0071739D">
              <w:t xml:space="preserve"> female</w:t>
            </w:r>
            <w:r w:rsidR="00453FC3">
              <w:t>, 50ohm</w:t>
            </w:r>
          </w:p>
        </w:tc>
      </w:tr>
      <w:tr w:rsidR="00124BF2" w:rsidRPr="0071739D" w:rsidTr="00E80456">
        <w:tc>
          <w:tcPr>
            <w:tcW w:w="4050" w:type="dxa"/>
            <w:shd w:val="clear" w:color="auto" w:fill="auto"/>
            <w:vAlign w:val="center"/>
          </w:tcPr>
          <w:p w:rsidR="00124BF2" w:rsidRPr="0071739D" w:rsidRDefault="00124BF2" w:rsidP="0071739D">
            <w:r w:rsidRPr="0071739D">
              <w:t>PC connectors</w:t>
            </w:r>
          </w:p>
        </w:tc>
        <w:tc>
          <w:tcPr>
            <w:tcW w:w="4050" w:type="dxa"/>
            <w:vAlign w:val="center"/>
          </w:tcPr>
          <w:p w:rsidR="00124BF2" w:rsidRPr="0071739D" w:rsidRDefault="00124BF2" w:rsidP="0071739D">
            <w:r w:rsidRPr="0071739D">
              <w:t xml:space="preserve">USB 2.0 or 3.0 </w:t>
            </w:r>
          </w:p>
        </w:tc>
      </w:tr>
      <w:tr w:rsidR="00124BF2" w:rsidRPr="0071739D" w:rsidTr="00E80456">
        <w:tc>
          <w:tcPr>
            <w:tcW w:w="4050" w:type="dxa"/>
            <w:shd w:val="clear" w:color="auto" w:fill="auto"/>
            <w:vAlign w:val="center"/>
          </w:tcPr>
          <w:p w:rsidR="00124BF2" w:rsidRPr="0071739D" w:rsidRDefault="00124BF2" w:rsidP="0071739D">
            <w:r w:rsidRPr="0071739D">
              <w:t>Input Voltage</w:t>
            </w:r>
          </w:p>
        </w:tc>
        <w:tc>
          <w:tcPr>
            <w:tcW w:w="4050" w:type="dxa"/>
            <w:vAlign w:val="center"/>
          </w:tcPr>
          <w:p w:rsidR="00124BF2" w:rsidRPr="0071739D" w:rsidRDefault="00124BF2" w:rsidP="00A96C6B">
            <w:r w:rsidRPr="0071739D">
              <w:t>5V Delivered through USB</w:t>
            </w:r>
            <w:r w:rsidR="003126D5" w:rsidRPr="0071739D">
              <w:t xml:space="preserve"> connector</w:t>
            </w:r>
            <w:r w:rsidR="006E032D">
              <w:t xml:space="preserve"> (beta units) </w:t>
            </w:r>
          </w:p>
        </w:tc>
      </w:tr>
      <w:tr w:rsidR="00124BF2" w:rsidRPr="005A5115" w:rsidTr="00E80456">
        <w:tc>
          <w:tcPr>
            <w:tcW w:w="4050" w:type="dxa"/>
            <w:shd w:val="clear" w:color="auto" w:fill="auto"/>
            <w:vAlign w:val="center"/>
          </w:tcPr>
          <w:p w:rsidR="00124BF2" w:rsidRPr="0071739D" w:rsidRDefault="00124BF2" w:rsidP="0071739D">
            <w:r w:rsidRPr="0071739D">
              <w:t>Dimensions</w:t>
            </w:r>
          </w:p>
        </w:tc>
        <w:tc>
          <w:tcPr>
            <w:tcW w:w="4050" w:type="dxa"/>
            <w:vAlign w:val="center"/>
          </w:tcPr>
          <w:p w:rsidR="007D6994" w:rsidRPr="00AC58F2" w:rsidRDefault="000A516E" w:rsidP="0071739D">
            <w:r w:rsidRPr="000A516E">
              <w:t>70mm x 70mm x 32mm (2.75" x 2.75" x 1.25")</w:t>
            </w:r>
          </w:p>
        </w:tc>
      </w:tr>
      <w:tr w:rsidR="007D6994" w:rsidRPr="005A5115" w:rsidTr="00E80456">
        <w:tc>
          <w:tcPr>
            <w:tcW w:w="4050" w:type="dxa"/>
            <w:shd w:val="clear" w:color="auto" w:fill="auto"/>
            <w:vAlign w:val="center"/>
          </w:tcPr>
          <w:p w:rsidR="007D6994" w:rsidRPr="0071739D" w:rsidRDefault="007D6994" w:rsidP="0071739D">
            <w:proofErr w:type="spellStart"/>
            <w:r>
              <w:t>Mazimum</w:t>
            </w:r>
            <w:proofErr w:type="spellEnd"/>
            <w:r>
              <w:t xml:space="preserve"> internal RF gain</w:t>
            </w:r>
            <w:r w:rsidR="00D953D3">
              <w:fldChar w:fldCharType="begin"/>
            </w:r>
            <w:r>
              <w:instrText xml:space="preserve"> XE "</w:instrText>
            </w:r>
            <w:r w:rsidRPr="00317982">
              <w:instrText xml:space="preserve">Mazimum internal </w:instrText>
            </w:r>
            <w:r>
              <w:instrText xml:space="preserve">RF </w:instrText>
            </w:r>
            <w:r w:rsidRPr="00317982">
              <w:instrText>gain</w:instrText>
            </w:r>
            <w:r>
              <w:instrText xml:space="preserve">" </w:instrText>
            </w:r>
            <w:r w:rsidR="00D953D3">
              <w:fldChar w:fldCharType="end"/>
            </w:r>
          </w:p>
        </w:tc>
        <w:tc>
          <w:tcPr>
            <w:tcW w:w="4050" w:type="dxa"/>
            <w:vAlign w:val="center"/>
          </w:tcPr>
          <w:p w:rsidR="003A7675" w:rsidRDefault="000A516E">
            <w:r>
              <w:t xml:space="preserve">61 </w:t>
            </w:r>
            <w:r w:rsidR="007D6994">
              <w:t>dB</w:t>
            </w:r>
          </w:p>
        </w:tc>
      </w:tr>
    </w:tbl>
    <w:p w:rsidR="0071739D" w:rsidRPr="00D84966" w:rsidRDefault="0071739D" w:rsidP="00DC37E1">
      <w:pPr>
        <w:pStyle w:val="Caption"/>
      </w:pPr>
      <w:bookmarkStart w:id="34" w:name="_Ref412793386"/>
      <w:bookmarkStart w:id="35" w:name="_Toc420167625"/>
      <w:r>
        <w:t xml:space="preserve">Table </w:t>
      </w:r>
      <w:fldSimple w:instr=" SEQ Table \* ARABIC ">
        <w:r w:rsidR="00782482">
          <w:rPr>
            <w:noProof/>
          </w:rPr>
          <w:t>4</w:t>
        </w:r>
      </w:fldSimple>
      <w:bookmarkEnd w:id="34"/>
      <w:r>
        <w:t xml:space="preserve"> Basic RASDR specifications</w:t>
      </w:r>
      <w:r w:rsidR="006E032D">
        <w:t xml:space="preserve"> are focused on </w:t>
      </w:r>
      <w:proofErr w:type="gramStart"/>
      <w:r w:rsidR="006E032D">
        <w:t>receive</w:t>
      </w:r>
      <w:proofErr w:type="gramEnd"/>
      <w:r w:rsidR="006E032D">
        <w:t xml:space="preserve"> operations from app. 0.</w:t>
      </w:r>
      <w:r w:rsidR="004C0A45">
        <w:t>3</w:t>
      </w:r>
      <w:r w:rsidR="006E032D">
        <w:t>-</w:t>
      </w:r>
      <w:r w:rsidR="004C0A45">
        <w:t xml:space="preserve">3.8 </w:t>
      </w:r>
      <w:r w:rsidR="006E032D">
        <w:t>GHz</w:t>
      </w:r>
      <w:r>
        <w:t>.</w:t>
      </w:r>
      <w:bookmarkEnd w:id="35"/>
    </w:p>
    <w:p w:rsidR="00124BF2" w:rsidRPr="00124BF2" w:rsidRDefault="00124BF2" w:rsidP="00124BF2"/>
    <w:p w:rsidR="002465DB" w:rsidRDefault="002465DB">
      <w:pPr>
        <w:rPr>
          <w:rFonts w:asciiTheme="majorHAnsi" w:eastAsiaTheme="majorEastAsia" w:hAnsiTheme="majorHAnsi" w:cstheme="majorBidi"/>
          <w:b/>
          <w:bCs/>
          <w:color w:val="365F91" w:themeColor="accent1" w:themeShade="BF"/>
          <w:sz w:val="28"/>
          <w:szCs w:val="28"/>
        </w:rPr>
      </w:pPr>
      <w:r>
        <w:br w:type="page"/>
      </w:r>
    </w:p>
    <w:p w:rsidR="00780452" w:rsidRDefault="00780452" w:rsidP="00B75A65">
      <w:pPr>
        <w:pStyle w:val="Heading1"/>
      </w:pPr>
      <w:bookmarkStart w:id="36" w:name="_Toc420167543"/>
      <w:r>
        <w:lastRenderedPageBreak/>
        <w:t>Startup Guide for a RASDR Observatory</w:t>
      </w:r>
      <w:bookmarkEnd w:id="36"/>
    </w:p>
    <w:p w:rsidR="00884E27" w:rsidRDefault="0071739D" w:rsidP="0071739D">
      <w:r>
        <w:t>Each radio observatory is different. Most amateur radio astronomers begin simply, monitoring the sun or Jupiter with a long wire antenna, or a dual-dipole</w:t>
      </w:r>
      <w:r w:rsidR="00884E27">
        <w:t xml:space="preserve"> antenna</w:t>
      </w:r>
      <w:r>
        <w:t>. RASDR may</w:t>
      </w:r>
      <w:r w:rsidR="00884E27">
        <w:t xml:space="preserve"> be used</w:t>
      </w:r>
      <w:r>
        <w:t xml:space="preserve"> with</w:t>
      </w:r>
      <w:r w:rsidR="000A516E">
        <w:t xml:space="preserve"> block RF</w:t>
      </w:r>
      <w:r>
        <w:t xml:space="preserve"> conve</w:t>
      </w:r>
      <w:r w:rsidR="00884E27">
        <w:t>rters, depending on the spectral region of interest, and because if its versatility, finds usefulness in many observing projects. Some options are covered in this guide, while others may be found in the SARA archives (Journal and Proceedings).</w:t>
      </w:r>
    </w:p>
    <w:p w:rsidR="00C01509" w:rsidRDefault="00884E27" w:rsidP="0071739D">
      <w:r>
        <w:t xml:space="preserve">A typical RASDR observatory for operation in the </w:t>
      </w:r>
      <w:r w:rsidR="00B8085D">
        <w:t>300</w:t>
      </w:r>
      <w:r>
        <w:t>-</w:t>
      </w:r>
      <w:r w:rsidR="00B8085D">
        <w:t xml:space="preserve">3800 </w:t>
      </w:r>
      <w:r>
        <w:t>MHz spectral region</w:t>
      </w:r>
      <w:r w:rsidR="00C01509">
        <w:t>, including hydrogen electron spin-flip (H1) signals</w:t>
      </w:r>
      <w:r>
        <w:t xml:space="preserve"> is shown in </w:t>
      </w:r>
      <w:r w:rsidR="00D953D3">
        <w:fldChar w:fldCharType="begin"/>
      </w:r>
      <w:r w:rsidR="00C01509">
        <w:instrText xml:space="preserve"> REF _Ref412794308 \h </w:instrText>
      </w:r>
      <w:r w:rsidR="00D953D3">
        <w:fldChar w:fldCharType="separate"/>
      </w:r>
      <w:ins w:id="37" w:author="Bogdan Vacaliuc" w:date="2015-05-23T18:04:00Z">
        <w:r w:rsidR="00782482">
          <w:t xml:space="preserve">Figure </w:t>
        </w:r>
        <w:r w:rsidR="00782482">
          <w:rPr>
            <w:noProof/>
          </w:rPr>
          <w:t>3</w:t>
        </w:r>
      </w:ins>
      <w:r w:rsidR="00D953D3">
        <w:fldChar w:fldCharType="end"/>
      </w:r>
      <w:r w:rsidR="000A516E">
        <w:t>.</w:t>
      </w:r>
    </w:p>
    <w:p w:rsidR="00C01509" w:rsidRDefault="006C3584" w:rsidP="0071739D">
      <w:r>
        <w:rPr>
          <w:noProof/>
        </w:rPr>
        <w:pict>
          <v:shape id="_x0000_s1059" type="#_x0000_t202" style="position:absolute;margin-left:52.8pt;margin-top:30.05pt;width:72.55pt;height:15.65pt;z-index:251716608">
            <v:textbox>
              <w:txbxContent>
                <w:p w:rsidR="004D5360" w:rsidRDefault="004D5360">
                  <w:pPr>
                    <w:spacing w:after="0" w:line="240" w:lineRule="auto"/>
                    <w:rPr>
                      <w:b/>
                      <w:sz w:val="12"/>
                      <w:szCs w:val="12"/>
                    </w:rPr>
                  </w:pPr>
                  <w:r w:rsidRPr="00D953D3">
                    <w:rPr>
                      <w:b/>
                      <w:sz w:val="12"/>
                      <w:szCs w:val="12"/>
                    </w:rPr>
                    <w:t>BANDPASS FILTE</w:t>
                  </w:r>
                  <w:r>
                    <w:rPr>
                      <w:b/>
                      <w:sz w:val="12"/>
                      <w:szCs w:val="12"/>
                    </w:rPr>
                    <w:t>R</w:t>
                  </w:r>
                </w:p>
              </w:txbxContent>
            </v:textbox>
          </v:shape>
        </w:pict>
      </w:r>
      <w:r>
        <w:rPr>
          <w:noProof/>
        </w:rPr>
        <w:pict>
          <v:shape id="_x0000_s1058" type="#_x0000_t202" style="position:absolute;margin-left:48.6pt;margin-top:49.75pt;width:84.55pt;height:35.35pt;z-index:251715584">
            <v:textbox>
              <w:txbxContent>
                <w:p w:rsidR="004D5360" w:rsidRDefault="004D5360">
                  <w:pPr>
                    <w:spacing w:after="0" w:line="240" w:lineRule="auto"/>
                    <w:rPr>
                      <w:b/>
                      <w:sz w:val="12"/>
                      <w:szCs w:val="12"/>
                      <w:u w:val="single"/>
                    </w:rPr>
                  </w:pPr>
                  <w:r w:rsidRPr="00D953D3">
                    <w:rPr>
                      <w:b/>
                      <w:sz w:val="12"/>
                      <w:szCs w:val="12"/>
                      <w:u w:val="single"/>
                    </w:rPr>
                    <w:t>8 pin connector</w:t>
                  </w:r>
                </w:p>
                <w:p w:rsidR="004D5360" w:rsidRDefault="004D5360">
                  <w:pPr>
                    <w:spacing w:after="0" w:line="240" w:lineRule="auto"/>
                    <w:rPr>
                      <w:sz w:val="12"/>
                      <w:szCs w:val="12"/>
                    </w:rPr>
                  </w:pPr>
                  <w:r>
                    <w:rPr>
                      <w:sz w:val="12"/>
                      <w:szCs w:val="12"/>
                    </w:rPr>
                    <w:t>+5V, GND input</w:t>
                  </w:r>
                </w:p>
                <w:p w:rsidR="004D5360" w:rsidRDefault="004D5360">
                  <w:pPr>
                    <w:spacing w:after="0" w:line="240" w:lineRule="auto"/>
                    <w:rPr>
                      <w:sz w:val="12"/>
                      <w:szCs w:val="12"/>
                    </w:rPr>
                  </w:pPr>
                  <w:r>
                    <w:rPr>
                      <w:sz w:val="12"/>
                      <w:szCs w:val="12"/>
                    </w:rPr>
                    <w:t>PPS input</w:t>
                  </w:r>
                </w:p>
                <w:p w:rsidR="004D5360" w:rsidRDefault="004D5360">
                  <w:pPr>
                    <w:spacing w:after="0" w:line="240" w:lineRule="auto"/>
                    <w:rPr>
                      <w:sz w:val="12"/>
                      <w:szCs w:val="12"/>
                    </w:rPr>
                  </w:pPr>
                  <w:r>
                    <w:rPr>
                      <w:sz w:val="12"/>
                      <w:szCs w:val="12"/>
                    </w:rPr>
                    <w:t>4 GPIO input/output</w:t>
                  </w:r>
                </w:p>
              </w:txbxContent>
            </v:textbox>
          </v:shape>
        </w:pict>
      </w:r>
      <w:r>
        <w:rPr>
          <w:noProof/>
        </w:rPr>
        <w:pict>
          <v:rect id="_x0000_s1056" style="position:absolute;margin-left:321.95pt;margin-top:8.3pt;width:84.9pt;height:31.95pt;z-index:251713536" stroked="f"/>
        </w:pict>
      </w:r>
      <w:r w:rsidR="00884E27" w:rsidRPr="00884E27">
        <w:rPr>
          <w:noProof/>
        </w:rPr>
        <w:drawing>
          <wp:inline distT="0" distB="0" distL="0" distR="0" wp14:anchorId="1ADCA067" wp14:editId="1D025A33">
            <wp:extent cx="5979696" cy="1712518"/>
            <wp:effectExtent l="19050" t="0" r="2004" b="0"/>
            <wp:docPr id="14" name="Picture 6" descr="https://myriadrf.org/app/uploads/2014/10/myriadrf-b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myriadrf.org/app/uploads/2014/10/myriadrf-base.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92173" cy="1716091"/>
                    </a:xfrm>
                    <a:prstGeom prst="rect">
                      <a:avLst/>
                    </a:prstGeom>
                    <a:noFill/>
                    <a:ln>
                      <a:noFill/>
                    </a:ln>
                  </pic:spPr>
                </pic:pic>
              </a:graphicData>
            </a:graphic>
          </wp:inline>
        </w:drawing>
      </w:r>
    </w:p>
    <w:p w:rsidR="00C01509" w:rsidRDefault="00C01509" w:rsidP="00DC37E1">
      <w:pPr>
        <w:pStyle w:val="Caption"/>
      </w:pPr>
      <w:bookmarkStart w:id="38" w:name="_Ref412794308"/>
      <w:bookmarkStart w:id="39" w:name="_Toc413064049"/>
      <w:bookmarkStart w:id="40" w:name="_Toc420167586"/>
      <w:r>
        <w:t xml:space="preserve">Figure </w:t>
      </w:r>
      <w:r w:rsidR="00D953D3">
        <w:fldChar w:fldCharType="begin"/>
      </w:r>
      <w:r w:rsidR="00B22814">
        <w:instrText xml:space="preserve"> SEQ Figure \* ARABIC </w:instrText>
      </w:r>
      <w:r w:rsidR="00D953D3">
        <w:fldChar w:fldCharType="separate"/>
      </w:r>
      <w:proofErr w:type="gramStart"/>
      <w:r w:rsidR="00782482">
        <w:rPr>
          <w:noProof/>
        </w:rPr>
        <w:t>3</w:t>
      </w:r>
      <w:r w:rsidR="00D953D3">
        <w:fldChar w:fldCharType="end"/>
      </w:r>
      <w:bookmarkEnd w:id="38"/>
      <w:r>
        <w:t xml:space="preserve">  </w:t>
      </w:r>
      <w:r w:rsidRPr="00B63F96">
        <w:t>Typical RASDR observatory</w:t>
      </w:r>
      <w:proofErr w:type="gramEnd"/>
      <w:r w:rsidRPr="00B63F96">
        <w:t xml:space="preserve"> suitable for H1 observations</w:t>
      </w:r>
      <w:bookmarkEnd w:id="39"/>
      <w:bookmarkEnd w:id="40"/>
    </w:p>
    <w:p w:rsidR="00C01509" w:rsidRDefault="00C01509" w:rsidP="00C01509">
      <w:r>
        <w:t xml:space="preserve">System startup has two goals – protection of equipment and validation of performance.  These are summarized in </w:t>
      </w:r>
      <w:r w:rsidR="00D953D3">
        <w:fldChar w:fldCharType="begin"/>
      </w:r>
      <w:r w:rsidR="005E70E9">
        <w:instrText xml:space="preserve"> REF _Ref412794908 \h </w:instrText>
      </w:r>
      <w:r w:rsidR="00D953D3">
        <w:fldChar w:fldCharType="separate"/>
      </w:r>
      <w:ins w:id="41" w:author="Bogdan Vacaliuc" w:date="2015-05-23T18:04:00Z">
        <w:r w:rsidR="00782482">
          <w:t xml:space="preserve">Table </w:t>
        </w:r>
        <w:r w:rsidR="00782482">
          <w:rPr>
            <w:noProof/>
          </w:rPr>
          <w:t>5</w:t>
        </w:r>
      </w:ins>
      <w:r w:rsidR="00D953D3">
        <w:fldChar w:fldCharType="end"/>
      </w:r>
      <w:r w:rsidR="005E70E9">
        <w:t>:</w:t>
      </w:r>
    </w:p>
    <w:p w:rsidR="004C0A45" w:rsidRDefault="004C0A45" w:rsidP="00C01509"/>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56"/>
      </w:tblGrid>
      <w:tr w:rsidR="00F410A2" w:rsidRPr="00F410A2" w:rsidTr="009D205E">
        <w:tc>
          <w:tcPr>
            <w:tcW w:w="8856" w:type="dxa"/>
          </w:tcPr>
          <w:p w:rsidR="00264C55" w:rsidRDefault="00F410A2">
            <w:pPr>
              <w:pStyle w:val="ListParagraph"/>
              <w:numPr>
                <w:ilvl w:val="0"/>
                <w:numId w:val="6"/>
              </w:numPr>
            </w:pPr>
            <w:r w:rsidRPr="00F410A2">
              <w:t>Mentoring is important. SARA members are often willing to mentor new astronomers – contact SARA</w:t>
            </w:r>
            <w:sdt>
              <w:sdtPr>
                <w:id w:val="176356962"/>
                <w:citation/>
              </w:sdtPr>
              <w:sdtContent>
                <w:r w:rsidR="00D953D3">
                  <w:fldChar w:fldCharType="begin"/>
                </w:r>
                <w:r w:rsidR="003677E8">
                  <w:instrText xml:space="preserve"> CITATION Soc \l 1033  </w:instrText>
                </w:r>
                <w:r w:rsidR="00D953D3">
                  <w:fldChar w:fldCharType="separate"/>
                </w:r>
                <w:r w:rsidR="001844A7">
                  <w:rPr>
                    <w:noProof/>
                  </w:rPr>
                  <w:t xml:space="preserve"> </w:t>
                </w:r>
                <w:r w:rsidR="001844A7" w:rsidRPr="001844A7">
                  <w:rPr>
                    <w:noProof/>
                  </w:rPr>
                  <w:t>[13]</w:t>
                </w:r>
                <w:r w:rsidR="00D953D3">
                  <w:rPr>
                    <w:noProof/>
                  </w:rPr>
                  <w:fldChar w:fldCharType="end"/>
                </w:r>
              </w:sdtContent>
            </w:sdt>
            <w:r w:rsidRPr="00F410A2">
              <w:t xml:space="preserve"> if you have questions. Prepare a sheltered</w:t>
            </w:r>
            <w:r w:rsidR="004C0A45" w:rsidRPr="00F410A2">
              <w:t>, protected</w:t>
            </w:r>
            <w:r w:rsidRPr="00F410A2">
              <w:t xml:space="preserve"> area and install system components</w:t>
            </w:r>
            <w:r w:rsidR="009D205E">
              <w:t>.</w:t>
            </w:r>
          </w:p>
          <w:p w:rsidR="00264C55" w:rsidRDefault="00264C55">
            <w:pPr>
              <w:pStyle w:val="ListParagraph"/>
              <w:ind w:firstLine="60"/>
            </w:pPr>
          </w:p>
        </w:tc>
      </w:tr>
      <w:tr w:rsidR="00F410A2" w:rsidRPr="00F410A2" w:rsidTr="009D205E">
        <w:tc>
          <w:tcPr>
            <w:tcW w:w="8856" w:type="dxa"/>
          </w:tcPr>
          <w:p w:rsidR="00264C55" w:rsidRDefault="00F410A2">
            <w:pPr>
              <w:pStyle w:val="ListParagraph"/>
              <w:numPr>
                <w:ilvl w:val="0"/>
                <w:numId w:val="6"/>
              </w:numPr>
            </w:pPr>
            <w:r w:rsidRPr="00F410A2">
              <w:t xml:space="preserve">Provide safe, grounded electrical power. </w:t>
            </w:r>
          </w:p>
          <w:p w:rsidR="009D205E" w:rsidRPr="00F410A2" w:rsidRDefault="009D205E" w:rsidP="00F410A2">
            <w:pPr>
              <w:pStyle w:val="ListParagraph"/>
            </w:pPr>
          </w:p>
        </w:tc>
      </w:tr>
      <w:tr w:rsidR="00F410A2" w:rsidRPr="00F410A2" w:rsidTr="009D205E">
        <w:tc>
          <w:tcPr>
            <w:tcW w:w="8856" w:type="dxa"/>
          </w:tcPr>
          <w:p w:rsidR="00264C55" w:rsidRDefault="00F410A2">
            <w:pPr>
              <w:pStyle w:val="ListParagraph"/>
              <w:numPr>
                <w:ilvl w:val="0"/>
                <w:numId w:val="6"/>
              </w:numPr>
            </w:pPr>
            <w:r w:rsidRPr="00F410A2">
              <w:t>Test and approve power supplies for proper DC levels and minimal AC or line noise</w:t>
            </w:r>
            <w:r w:rsidR="009D205E">
              <w:t>.</w:t>
            </w:r>
          </w:p>
          <w:p w:rsidR="009D205E" w:rsidRPr="00F410A2" w:rsidRDefault="009D205E" w:rsidP="00F410A2">
            <w:pPr>
              <w:pStyle w:val="ListParagraph"/>
            </w:pPr>
          </w:p>
        </w:tc>
      </w:tr>
      <w:tr w:rsidR="00F410A2" w:rsidRPr="00F410A2" w:rsidTr="009D205E">
        <w:tc>
          <w:tcPr>
            <w:tcW w:w="8856" w:type="dxa"/>
          </w:tcPr>
          <w:p w:rsidR="00264C55" w:rsidRDefault="00F410A2">
            <w:pPr>
              <w:pStyle w:val="ListParagraph"/>
              <w:numPr>
                <w:ilvl w:val="0"/>
                <w:numId w:val="6"/>
              </w:numPr>
            </w:pPr>
            <w:r w:rsidRPr="00F410A2">
              <w:t>Connect and validate operation of RASDR/computer with no antenna connection</w:t>
            </w:r>
            <w:r w:rsidR="009D205E">
              <w:t>.</w:t>
            </w:r>
          </w:p>
          <w:p w:rsidR="009D205E" w:rsidRPr="00F410A2" w:rsidRDefault="009D205E" w:rsidP="00F410A2">
            <w:pPr>
              <w:pStyle w:val="ListParagraph"/>
            </w:pPr>
          </w:p>
        </w:tc>
      </w:tr>
      <w:tr w:rsidR="00F410A2" w:rsidRPr="00F410A2" w:rsidTr="009D205E">
        <w:tc>
          <w:tcPr>
            <w:tcW w:w="8856" w:type="dxa"/>
          </w:tcPr>
          <w:p w:rsidR="00264C55" w:rsidRDefault="00F410A2">
            <w:pPr>
              <w:pStyle w:val="ListParagraph"/>
              <w:numPr>
                <w:ilvl w:val="0"/>
                <w:numId w:val="6"/>
              </w:numPr>
            </w:pPr>
            <w:r w:rsidRPr="00F410A2">
              <w:t>Verify that there i</w:t>
            </w:r>
            <w:r w:rsidR="00C063AD">
              <w:t>s no DC on the RASDR input (especially</w:t>
            </w:r>
            <w:r w:rsidRPr="00F410A2">
              <w:t xml:space="preserve"> if a bias-T is used to provide power to the preamplifier). </w:t>
            </w:r>
          </w:p>
          <w:p w:rsidR="009D205E" w:rsidRPr="00F410A2" w:rsidRDefault="009D205E" w:rsidP="00F410A2">
            <w:pPr>
              <w:pStyle w:val="ListParagraph"/>
            </w:pPr>
          </w:p>
        </w:tc>
      </w:tr>
      <w:tr w:rsidR="00F410A2" w:rsidRPr="00F410A2" w:rsidTr="009D205E">
        <w:tc>
          <w:tcPr>
            <w:tcW w:w="8856" w:type="dxa"/>
          </w:tcPr>
          <w:p w:rsidR="00264C55" w:rsidRDefault="00F410A2">
            <w:pPr>
              <w:pStyle w:val="ListParagraph"/>
              <w:numPr>
                <w:ilvl w:val="0"/>
                <w:numId w:val="6"/>
              </w:numPr>
            </w:pPr>
            <w:r w:rsidRPr="00F410A2">
              <w:t xml:space="preserve">Connect antenna/preamp output to RASDR and perform function tests with an unpowered preamp. RASDR should detect interference signals from local 400-425MHz, TV, </w:t>
            </w:r>
            <w:proofErr w:type="spellStart"/>
            <w:r w:rsidRPr="00F410A2">
              <w:t>WiFi</w:t>
            </w:r>
            <w:proofErr w:type="spellEnd"/>
            <w:r w:rsidRPr="00F410A2">
              <w:t>, etc.</w:t>
            </w:r>
          </w:p>
          <w:p w:rsidR="004C0A45" w:rsidRDefault="004C0A45" w:rsidP="001C444C">
            <w:pPr>
              <w:pStyle w:val="ListParagraph"/>
              <w:ind w:left="1440"/>
            </w:pPr>
          </w:p>
        </w:tc>
      </w:tr>
      <w:tr w:rsidR="00F410A2" w:rsidRPr="00F410A2" w:rsidTr="009D205E">
        <w:tc>
          <w:tcPr>
            <w:tcW w:w="8856" w:type="dxa"/>
          </w:tcPr>
          <w:p w:rsidR="00264C55" w:rsidRDefault="00F410A2">
            <w:pPr>
              <w:pStyle w:val="ListParagraph"/>
              <w:numPr>
                <w:ilvl w:val="0"/>
                <w:numId w:val="6"/>
              </w:numPr>
            </w:pPr>
            <w:r w:rsidRPr="00F410A2">
              <w:lastRenderedPageBreak/>
              <w:t xml:space="preserve">Provide power to preamp and observe increase in signal, measured by RASDR. </w:t>
            </w:r>
          </w:p>
          <w:p w:rsidR="009D205E" w:rsidRPr="00F410A2" w:rsidRDefault="009D205E" w:rsidP="00F410A2">
            <w:pPr>
              <w:pStyle w:val="ListParagraph"/>
            </w:pPr>
          </w:p>
        </w:tc>
      </w:tr>
      <w:tr w:rsidR="00F410A2" w:rsidRPr="00F410A2" w:rsidTr="009D205E">
        <w:tc>
          <w:tcPr>
            <w:tcW w:w="8856" w:type="dxa"/>
          </w:tcPr>
          <w:p w:rsidR="00264C55" w:rsidRDefault="00F410A2">
            <w:pPr>
              <w:pStyle w:val="ListParagraph"/>
              <w:numPr>
                <w:ilvl w:val="0"/>
                <w:numId w:val="6"/>
              </w:numPr>
            </w:pPr>
            <w:r w:rsidRPr="00F410A2">
              <w:t>Test with noise source, or with antenna pointed at dark sky, vs</w:t>
            </w:r>
            <w:r>
              <w:t>.</w:t>
            </w:r>
            <w:r w:rsidRPr="00F410A2">
              <w:t xml:space="preserve"> at building/trees/hand etc.</w:t>
            </w:r>
          </w:p>
          <w:p w:rsidR="009D205E" w:rsidRPr="00F410A2" w:rsidRDefault="009D205E" w:rsidP="00F410A2">
            <w:pPr>
              <w:pStyle w:val="ListParagraph"/>
            </w:pPr>
          </w:p>
        </w:tc>
      </w:tr>
      <w:tr w:rsidR="00F410A2" w:rsidRPr="00F410A2" w:rsidTr="009D205E">
        <w:tc>
          <w:tcPr>
            <w:tcW w:w="8856" w:type="dxa"/>
          </w:tcPr>
          <w:p w:rsidR="00264C55" w:rsidRDefault="00F410A2">
            <w:pPr>
              <w:pStyle w:val="ListParagraph"/>
              <w:numPr>
                <w:ilvl w:val="0"/>
                <w:numId w:val="6"/>
              </w:numPr>
            </w:pPr>
            <w:r w:rsidRPr="00F410A2">
              <w:t>Observe available sources (sun, hydrogen clouds in our galaxy, artificial sources, etc.)</w:t>
            </w:r>
            <w:r w:rsidR="009D205E">
              <w:t>.</w:t>
            </w:r>
          </w:p>
          <w:p w:rsidR="009D205E" w:rsidRPr="00F410A2" w:rsidRDefault="009D205E" w:rsidP="00F410A2">
            <w:pPr>
              <w:pStyle w:val="ListParagraph"/>
            </w:pPr>
          </w:p>
        </w:tc>
      </w:tr>
    </w:tbl>
    <w:p w:rsidR="00C01509" w:rsidRPr="009D205E" w:rsidRDefault="005E70E9" w:rsidP="00DC37E1">
      <w:pPr>
        <w:pStyle w:val="Caption"/>
      </w:pPr>
      <w:bookmarkStart w:id="42" w:name="_Ref412794908"/>
      <w:bookmarkStart w:id="43" w:name="_Toc420167626"/>
      <w:r>
        <w:t xml:space="preserve">Table </w:t>
      </w:r>
      <w:fldSimple w:instr=" SEQ Table \* ARABIC ">
        <w:r w:rsidR="00782482">
          <w:rPr>
            <w:noProof/>
          </w:rPr>
          <w:t>5</w:t>
        </w:r>
      </w:fldSimple>
      <w:bookmarkEnd w:id="42"/>
      <w:r>
        <w:t xml:space="preserve"> Example startup procedure for new RASDR observatory</w:t>
      </w:r>
      <w:bookmarkEnd w:id="43"/>
    </w:p>
    <w:p w:rsidR="008B49A1" w:rsidRDefault="00DC37E1" w:rsidP="00C01509">
      <w:r>
        <w:t xml:space="preserve">The above reference to the antenna suggests its importance.  Antennas have different forms and must fit the frequency being monitored, the experimenter’s budget, and the available space. </w:t>
      </w:r>
      <w:r w:rsidR="008B49A1">
        <w:t>The intricacies of a</w:t>
      </w:r>
      <w:r>
        <w:t>ntenna selection</w:t>
      </w:r>
      <w:r w:rsidR="008B49A1">
        <w:rPr>
          <w:rStyle w:val="FootnoteReference"/>
        </w:rPr>
        <w:footnoteReference w:id="1"/>
      </w:r>
      <w:r>
        <w:t xml:space="preserve"> </w:t>
      </w:r>
      <w:r w:rsidR="008B49A1">
        <w:t>lie</w:t>
      </w:r>
      <w:r>
        <w:t xml:space="preserve"> beyond the scope of this text but the SARA literature (Journals and Proceedings) can be very helpful.</w:t>
      </w:r>
    </w:p>
    <w:p w:rsidR="00A30C5F" w:rsidRDefault="008B49A1" w:rsidP="00C01509">
      <w:r>
        <w:t>Antennas can be built at low cost. Especially for frequencies below 1 GHz, the Radio Amateur’s Handbook</w:t>
      </w:r>
      <w:sdt>
        <w:sdtPr>
          <w:id w:val="176356984"/>
          <w:citation/>
        </w:sdtPr>
        <w:sdtContent>
          <w:r w:rsidR="00D953D3">
            <w:fldChar w:fldCharType="begin"/>
          </w:r>
          <w:r w:rsidR="003677E8">
            <w:instrText xml:space="preserve"> CITATION Ama \l 1033  </w:instrText>
          </w:r>
          <w:r w:rsidR="00D953D3">
            <w:fldChar w:fldCharType="separate"/>
          </w:r>
          <w:r w:rsidR="001844A7">
            <w:rPr>
              <w:noProof/>
            </w:rPr>
            <w:t xml:space="preserve"> </w:t>
          </w:r>
          <w:r w:rsidR="001844A7" w:rsidRPr="001844A7">
            <w:rPr>
              <w:noProof/>
            </w:rPr>
            <w:t>[18]</w:t>
          </w:r>
          <w:r w:rsidR="00D953D3">
            <w:rPr>
              <w:noProof/>
            </w:rPr>
            <w:fldChar w:fldCharType="end"/>
          </w:r>
        </w:sdtContent>
      </w:sdt>
      <w:r>
        <w:t xml:space="preserve"> can be useful. For Jovian monitoring near 20 MHz, a dual-dipole antenna is attractive</w:t>
      </w:r>
      <w:sdt>
        <w:sdtPr>
          <w:id w:val="176356985"/>
          <w:citation/>
        </w:sdtPr>
        <w:sdtContent>
          <w:r w:rsidR="00D953D3">
            <w:fldChar w:fldCharType="begin"/>
          </w:r>
          <w:r w:rsidR="003677E8">
            <w:instrText xml:space="preserve"> CITATION SAR \l 1033  </w:instrText>
          </w:r>
          <w:r w:rsidR="00D953D3">
            <w:fldChar w:fldCharType="separate"/>
          </w:r>
          <w:r w:rsidR="001844A7">
            <w:rPr>
              <w:noProof/>
            </w:rPr>
            <w:t xml:space="preserve"> </w:t>
          </w:r>
          <w:r w:rsidR="001844A7" w:rsidRPr="001844A7">
            <w:rPr>
              <w:noProof/>
            </w:rPr>
            <w:t>[19]</w:t>
          </w:r>
          <w:r w:rsidR="00D953D3">
            <w:rPr>
              <w:noProof/>
            </w:rPr>
            <w:fldChar w:fldCharType="end"/>
          </w:r>
        </w:sdtContent>
      </w:sdt>
      <w:r>
        <w:t>.</w:t>
      </w:r>
    </w:p>
    <w:p w:rsidR="006B0D05" w:rsidRDefault="00A30C5F" w:rsidP="00C01509">
      <w:r>
        <w:t>Should interfering signal prove difficult, an RF filter may be used either ahead of the LNA, or between the LNA and RASDR.  Usually the latter is a better starting point.</w:t>
      </w:r>
      <w:r w:rsidR="006B0D05" w:rsidRPr="006B0D05">
        <w:br/>
        <w:t>       </w:t>
      </w:r>
    </w:p>
    <w:p w:rsidR="00530D6D" w:rsidRDefault="004A267E" w:rsidP="00530D6D">
      <w:pPr>
        <w:pStyle w:val="Heading2"/>
      </w:pPr>
      <w:bookmarkStart w:id="44" w:name="_Toc420167544"/>
      <w:r>
        <w:t>Installation of Device Driver</w:t>
      </w:r>
      <w:bookmarkEnd w:id="44"/>
    </w:p>
    <w:p w:rsidR="004A267E" w:rsidRDefault="004A267E" w:rsidP="00530D6D">
      <w:r>
        <w:t>To begin, download the RAS</w:t>
      </w:r>
      <w:r w:rsidR="00EA027C">
        <w:t xml:space="preserve">DR software distribution from the </w:t>
      </w:r>
      <w:hyperlink r:id="rId28" w:history="1">
        <w:r w:rsidR="00EA027C" w:rsidRPr="00EA027C">
          <w:rPr>
            <w:rStyle w:val="Hyperlink"/>
          </w:rPr>
          <w:t>rasdr.org</w:t>
        </w:r>
      </w:hyperlink>
      <w:r w:rsidR="00EA027C">
        <w:t xml:space="preserve"> website.  Unpack the files and take note of the location, you will need it when you connect the RASDR receiver to your computer.</w:t>
      </w:r>
    </w:p>
    <w:p w:rsidR="00530D6D" w:rsidRDefault="00EA027C" w:rsidP="00530D6D">
      <w:r>
        <w:t>Ensure</w:t>
      </w:r>
      <w:r w:rsidR="004A267E">
        <w:t xml:space="preserve"> that your RASDR </w:t>
      </w:r>
      <w:r>
        <w:t>receiver</w:t>
      </w:r>
      <w:r w:rsidR="004A267E">
        <w:t xml:space="preserve"> is set to ‘RUN’ or that it has the jumper fitted onto the J2 connector of the </w:t>
      </w:r>
      <w:proofErr w:type="spellStart"/>
      <w:r w:rsidR="004A267E">
        <w:t>DigiRED</w:t>
      </w:r>
      <w:proofErr w:type="spellEnd"/>
      <w:r w:rsidR="004A267E">
        <w:t xml:space="preserve"> board.  </w:t>
      </w:r>
      <w:r>
        <w:t>Connect the</w:t>
      </w:r>
      <w:r w:rsidR="004A267E">
        <w:t xml:space="preserve"> USB cable</w:t>
      </w:r>
      <w:r>
        <w:t xml:space="preserve"> between the RASDR receiver and</w:t>
      </w:r>
      <w:r w:rsidR="004A267E">
        <w:t xml:space="preserve"> the desired USB port on your computer.  You may use either a USB2.0 or USB3.0 port, although</w:t>
      </w:r>
      <w:r w:rsidR="00403C7F">
        <w:t xml:space="preserve"> recommended</w:t>
      </w:r>
      <w:r w:rsidR="004A267E">
        <w:t xml:space="preserve"> operation of RASDR for a USB3.0 </w:t>
      </w:r>
      <w:r w:rsidR="00403C7F">
        <w:t xml:space="preserve">connection </w:t>
      </w:r>
      <w:r w:rsidR="004A267E">
        <w:t>requires a modern multi-core computer and greater than 4GB of system memory.</w:t>
      </w:r>
    </w:p>
    <w:p w:rsidR="004A267E" w:rsidRDefault="004A267E" w:rsidP="00530D6D">
      <w:r>
        <w:t xml:space="preserve">You will then go </w:t>
      </w:r>
      <w:r w:rsidR="00EA027C">
        <w:t>through</w:t>
      </w:r>
      <w:r>
        <w:t xml:space="preserve"> a series of steps to associate the device driver with the</w:t>
      </w:r>
      <w:r w:rsidR="00EA027C">
        <w:t xml:space="preserve"> RASDR receiver, as shown in the series of screenshots, </w:t>
      </w:r>
      <w:fldSimple w:instr=" REF _Ref419959817 ">
        <w:ins w:id="45" w:author="Bogdan Vacaliuc" w:date="2015-05-23T18:04:00Z">
          <w:r w:rsidR="00782482">
            <w:t xml:space="preserve">Figure </w:t>
          </w:r>
          <w:r w:rsidR="00782482">
            <w:rPr>
              <w:noProof/>
            </w:rPr>
            <w:t>4</w:t>
          </w:r>
        </w:ins>
      </w:fldSimple>
      <w:r w:rsidR="00EA027C">
        <w:t xml:space="preserve"> through </w:t>
      </w:r>
      <w:fldSimple w:instr=" REF _Ref419960247 ">
        <w:ins w:id="46" w:author="Bogdan Vacaliuc" w:date="2015-05-23T18:04:00Z">
          <w:r w:rsidR="00782482">
            <w:t xml:space="preserve">Figure </w:t>
          </w:r>
          <w:r w:rsidR="00782482">
            <w:rPr>
              <w:noProof/>
            </w:rPr>
            <w:t>6</w:t>
          </w:r>
        </w:ins>
      </w:fldSimple>
      <w:r w:rsidR="00EA027C">
        <w:t>.</w:t>
      </w:r>
      <w:r w:rsidR="001F5D54">
        <w:t xml:space="preserve">  The following procedure should be followed:</w:t>
      </w:r>
    </w:p>
    <w:p w:rsidR="001F5D54" w:rsidRDefault="001F5D54" w:rsidP="00530D6D"/>
    <w:p w:rsidR="001F5D54" w:rsidRDefault="00F26CC8" w:rsidP="001F5D54">
      <w:pPr>
        <w:pStyle w:val="ListParagraph"/>
        <w:numPr>
          <w:ilvl w:val="6"/>
          <w:numId w:val="2"/>
        </w:numPr>
        <w:ind w:left="720"/>
      </w:pPr>
      <w:r>
        <w:lastRenderedPageBreak/>
        <w:t>Connect the RASDR receiver USB port to the desired USB port on your computer</w:t>
      </w:r>
      <w:r w:rsidR="001F5D54">
        <w:t>.</w:t>
      </w:r>
    </w:p>
    <w:p w:rsidR="003A7675" w:rsidRDefault="00F26CC8">
      <w:pPr>
        <w:pStyle w:val="ListParagraph"/>
        <w:numPr>
          <w:ilvl w:val="7"/>
          <w:numId w:val="2"/>
        </w:numPr>
        <w:ind w:left="1080"/>
      </w:pPr>
      <w:r>
        <w:t xml:space="preserve">For USB3.0, selecting the right port may be a challenge as some laptops provide only limited power output.  In this case, you will see a message such as </w:t>
      </w:r>
      <w:fldSimple w:instr=" REF _Ref420163776 ">
        <w:ins w:id="47" w:author="Bogdan Vacaliuc" w:date="2015-05-23T18:04:00Z">
          <w:r w:rsidR="00782482">
            <w:t xml:space="preserve">Figure </w:t>
          </w:r>
          <w:r w:rsidR="00782482">
            <w:rPr>
              <w:noProof/>
            </w:rPr>
            <w:t>7</w:t>
          </w:r>
        </w:ins>
      </w:fldSimple>
      <w:r>
        <w:t>.</w:t>
      </w:r>
    </w:p>
    <w:p w:rsidR="001F5D54" w:rsidRDefault="00F26CC8" w:rsidP="001F5D54">
      <w:pPr>
        <w:pStyle w:val="ListParagraph"/>
        <w:numPr>
          <w:ilvl w:val="6"/>
          <w:numId w:val="2"/>
        </w:numPr>
        <w:ind w:left="720"/>
      </w:pPr>
      <w:r>
        <w:t xml:space="preserve">You may see a message such as </w:t>
      </w:r>
      <w:r w:rsidR="00D953D3">
        <w:fldChar w:fldCharType="begin"/>
      </w:r>
      <w:r>
        <w:instrText xml:space="preserve"> REF _Ref419959817 </w:instrText>
      </w:r>
      <w:r w:rsidR="00D953D3">
        <w:fldChar w:fldCharType="separate"/>
      </w:r>
      <w:ins w:id="48" w:author="Bogdan Vacaliuc" w:date="2015-05-23T18:04:00Z">
        <w:r w:rsidR="00782482">
          <w:t xml:space="preserve">Figure </w:t>
        </w:r>
        <w:r w:rsidR="00782482">
          <w:rPr>
            <w:noProof/>
          </w:rPr>
          <w:t>4</w:t>
        </w:r>
      </w:ins>
      <w:r w:rsidR="00D953D3">
        <w:fldChar w:fldCharType="end"/>
      </w:r>
      <w:r>
        <w:t>.  That is OK.  You will update the device driver in the next step.</w:t>
      </w:r>
    </w:p>
    <w:p w:rsidR="001F5D54" w:rsidRDefault="00F26CC8" w:rsidP="001F5D54">
      <w:pPr>
        <w:pStyle w:val="ListParagraph"/>
        <w:numPr>
          <w:ilvl w:val="6"/>
          <w:numId w:val="2"/>
        </w:numPr>
        <w:ind w:left="720"/>
      </w:pPr>
      <w:r>
        <w:t>Start the Windows Device Manager.  You may need to provide an administrator password.  Select the ‘</w:t>
      </w:r>
      <w:proofErr w:type="spellStart"/>
      <w:r>
        <w:t>DigiRed_RX</w:t>
      </w:r>
      <w:proofErr w:type="spellEnd"/>
      <w:r>
        <w:t xml:space="preserve">’ device, and choose ‘Update Driver Software…’ as shown in </w:t>
      </w:r>
      <w:r w:rsidR="00D953D3">
        <w:fldChar w:fldCharType="begin"/>
      </w:r>
      <w:r>
        <w:instrText xml:space="preserve"> REF _Ref419959888 </w:instrText>
      </w:r>
      <w:r w:rsidR="00D953D3">
        <w:fldChar w:fldCharType="separate"/>
      </w:r>
      <w:ins w:id="49" w:author="Bogdan Vacaliuc" w:date="2015-05-23T18:04:00Z">
        <w:r w:rsidR="00782482">
          <w:t xml:space="preserve">Figure </w:t>
        </w:r>
        <w:r w:rsidR="00782482">
          <w:rPr>
            <w:noProof/>
          </w:rPr>
          <w:t>5</w:t>
        </w:r>
      </w:ins>
      <w:r w:rsidR="00D953D3">
        <w:fldChar w:fldCharType="end"/>
      </w:r>
      <w:r>
        <w:t>.</w:t>
      </w:r>
    </w:p>
    <w:p w:rsidR="00F26CC8" w:rsidRDefault="00F26CC8" w:rsidP="001F5D54">
      <w:pPr>
        <w:pStyle w:val="ListParagraph"/>
        <w:numPr>
          <w:ilvl w:val="6"/>
          <w:numId w:val="2"/>
        </w:numPr>
        <w:ind w:left="720"/>
      </w:pPr>
      <w:r>
        <w:t>Choose ‘Browse my computer…’ and navigate to the folder ‘win7’ if you are using Windows 7 (or ‘</w:t>
      </w:r>
      <w:proofErr w:type="spellStart"/>
      <w:r>
        <w:t>wxp</w:t>
      </w:r>
      <w:proofErr w:type="spellEnd"/>
      <w:r>
        <w:t>’ if you are running on Windows XP) from the software distribution folder, ‘driver/’.</w:t>
      </w:r>
    </w:p>
    <w:p w:rsidR="001F5D54" w:rsidRDefault="00F26CC8" w:rsidP="001F5D54">
      <w:pPr>
        <w:pStyle w:val="ListParagraph"/>
        <w:numPr>
          <w:ilvl w:val="6"/>
          <w:numId w:val="2"/>
        </w:numPr>
        <w:ind w:left="720"/>
      </w:pPr>
      <w:r>
        <w:t>Ensure that  ‘Include subfolders’ is checked, and press ‘Next’</w:t>
      </w:r>
    </w:p>
    <w:p w:rsidR="001F5D54" w:rsidRDefault="001F5D54" w:rsidP="001F5D54">
      <w:pPr>
        <w:pStyle w:val="ListParagraph"/>
        <w:numPr>
          <w:ilvl w:val="6"/>
          <w:numId w:val="2"/>
        </w:numPr>
        <w:ind w:left="720"/>
      </w:pPr>
      <w:r>
        <w:t>Observe that the ‘RASDR Radio Astronomy</w:t>
      </w:r>
      <w:r w:rsidR="00F26CC8">
        <w:t xml:space="preserve"> SDR</w:t>
      </w:r>
      <w:r>
        <w:t xml:space="preserve"> RX Interface’ is </w:t>
      </w:r>
      <w:r w:rsidR="00F26CC8">
        <w:t xml:space="preserve">successfully installed, as shown in </w:t>
      </w:r>
      <w:r w:rsidR="00D953D3">
        <w:fldChar w:fldCharType="begin"/>
      </w:r>
      <w:r w:rsidR="00F26CC8">
        <w:instrText xml:space="preserve"> REF _Ref419960247 </w:instrText>
      </w:r>
      <w:r w:rsidR="00D953D3">
        <w:fldChar w:fldCharType="separate"/>
      </w:r>
      <w:ins w:id="50" w:author="Bogdan Vacaliuc" w:date="2015-05-23T18:04:00Z">
        <w:r w:rsidR="00782482">
          <w:t xml:space="preserve">Figure </w:t>
        </w:r>
        <w:r w:rsidR="00782482">
          <w:rPr>
            <w:noProof/>
          </w:rPr>
          <w:t>6</w:t>
        </w:r>
      </w:ins>
      <w:r w:rsidR="00D953D3">
        <w:fldChar w:fldCharType="end"/>
      </w:r>
      <w:r w:rsidR="00F26CC8">
        <w:t>.</w:t>
      </w:r>
    </w:p>
    <w:p w:rsidR="001F5D54" w:rsidRDefault="001F5D54" w:rsidP="00530D6D"/>
    <w:p w:rsidR="003A7675" w:rsidRDefault="003A7675">
      <w:pPr>
        <w:keepNext/>
        <w:jc w:val="center"/>
      </w:pPr>
      <w:r>
        <w:rPr>
          <w:noProof/>
        </w:rPr>
        <w:drawing>
          <wp:inline distT="0" distB="0" distL="0" distR="0" wp14:anchorId="4C07C396" wp14:editId="60E73632">
            <wp:extent cx="3405637" cy="1245345"/>
            <wp:effectExtent l="19050" t="0" r="4313"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sdr-bootloader-insert-1.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414320" cy="1248520"/>
                    </a:xfrm>
                    <a:prstGeom prst="rect">
                      <a:avLst/>
                    </a:prstGeom>
                  </pic:spPr>
                </pic:pic>
              </a:graphicData>
            </a:graphic>
          </wp:inline>
        </w:drawing>
      </w:r>
    </w:p>
    <w:p w:rsidR="003A7675" w:rsidRDefault="001F5D54">
      <w:pPr>
        <w:pStyle w:val="Caption"/>
      </w:pPr>
      <w:bookmarkStart w:id="51" w:name="_Ref419959817"/>
      <w:bookmarkStart w:id="52" w:name="_Toc420167587"/>
      <w:r>
        <w:t xml:space="preserve">Figure </w:t>
      </w:r>
      <w:r w:rsidR="00D953D3">
        <w:fldChar w:fldCharType="begin"/>
      </w:r>
      <w:r>
        <w:instrText xml:space="preserve"> SEQ Figure \* ARABIC </w:instrText>
      </w:r>
      <w:r w:rsidR="00D953D3">
        <w:fldChar w:fldCharType="separate"/>
      </w:r>
      <w:r w:rsidR="00782482">
        <w:rPr>
          <w:noProof/>
        </w:rPr>
        <w:t>4</w:t>
      </w:r>
      <w:r w:rsidR="00D953D3">
        <w:fldChar w:fldCharType="end"/>
      </w:r>
      <w:bookmarkEnd w:id="51"/>
      <w:r>
        <w:t xml:space="preserve"> </w:t>
      </w:r>
      <w:r w:rsidR="00403C7F">
        <w:t>–</w:t>
      </w:r>
      <w:r>
        <w:t xml:space="preserve"> </w:t>
      </w:r>
      <w:r w:rsidR="00403C7F">
        <w:t xml:space="preserve">The user may receive an error message if </w:t>
      </w:r>
      <w:r>
        <w:t>RASDR inserted prior to driver update</w:t>
      </w:r>
      <w:r w:rsidR="00403C7F">
        <w:t>.  This is especially likely with use of USB3.0 on some computers.</w:t>
      </w:r>
      <w:bookmarkEnd w:id="52"/>
    </w:p>
    <w:p w:rsidR="003A7675" w:rsidRDefault="003A7675">
      <w:pPr>
        <w:keepNext/>
        <w:jc w:val="center"/>
      </w:pPr>
      <w:r>
        <w:rPr>
          <w:noProof/>
        </w:rPr>
        <w:lastRenderedPageBreak/>
        <w:drawing>
          <wp:inline distT="0" distB="0" distL="0" distR="0" wp14:anchorId="2116FACD" wp14:editId="09A04DC3">
            <wp:extent cx="5943600" cy="433260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sdr-update-driver-2.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4332605"/>
                    </a:xfrm>
                    <a:prstGeom prst="rect">
                      <a:avLst/>
                    </a:prstGeom>
                  </pic:spPr>
                </pic:pic>
              </a:graphicData>
            </a:graphic>
          </wp:inline>
        </w:drawing>
      </w:r>
    </w:p>
    <w:p w:rsidR="003A7675" w:rsidRDefault="001F5D54">
      <w:pPr>
        <w:pStyle w:val="Caption"/>
      </w:pPr>
      <w:bookmarkStart w:id="53" w:name="_Ref419959888"/>
      <w:bookmarkStart w:id="54" w:name="_Toc420167588"/>
      <w:r>
        <w:t xml:space="preserve">Figure </w:t>
      </w:r>
      <w:r w:rsidR="00D953D3">
        <w:fldChar w:fldCharType="begin"/>
      </w:r>
      <w:r>
        <w:instrText xml:space="preserve"> SEQ Figure \* ARABIC </w:instrText>
      </w:r>
      <w:r w:rsidR="00D953D3">
        <w:fldChar w:fldCharType="separate"/>
      </w:r>
      <w:r w:rsidR="00782482">
        <w:rPr>
          <w:noProof/>
        </w:rPr>
        <w:t>5</w:t>
      </w:r>
      <w:r w:rsidR="00D953D3">
        <w:fldChar w:fldCharType="end"/>
      </w:r>
      <w:bookmarkEnd w:id="53"/>
      <w:r>
        <w:t xml:space="preserve"> - Choose Device Manager and Update Driver Software</w:t>
      </w:r>
      <w:bookmarkEnd w:id="54"/>
    </w:p>
    <w:p w:rsidR="003A7675" w:rsidRDefault="003A7675">
      <w:pPr>
        <w:keepNext/>
        <w:jc w:val="center"/>
      </w:pPr>
      <w:r>
        <w:rPr>
          <w:noProof/>
        </w:rPr>
        <w:drawing>
          <wp:inline distT="0" distB="0" distL="0" distR="0" wp14:anchorId="65D3E9A9" wp14:editId="0DB7DE9A">
            <wp:extent cx="4139925" cy="301924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sdr-install-0.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143180" cy="3021619"/>
                    </a:xfrm>
                    <a:prstGeom prst="rect">
                      <a:avLst/>
                    </a:prstGeom>
                  </pic:spPr>
                </pic:pic>
              </a:graphicData>
            </a:graphic>
          </wp:inline>
        </w:drawing>
      </w:r>
    </w:p>
    <w:p w:rsidR="003A7675" w:rsidRDefault="00F26CC8">
      <w:pPr>
        <w:pStyle w:val="Caption"/>
      </w:pPr>
      <w:bookmarkStart w:id="55" w:name="_Ref419960247"/>
      <w:bookmarkStart w:id="56" w:name="_Toc420167589"/>
      <w:r>
        <w:t xml:space="preserve">Figure </w:t>
      </w:r>
      <w:r w:rsidR="00D953D3">
        <w:fldChar w:fldCharType="begin"/>
      </w:r>
      <w:r>
        <w:instrText xml:space="preserve"> SEQ Figure \* ARABIC </w:instrText>
      </w:r>
      <w:r w:rsidR="00D953D3">
        <w:fldChar w:fldCharType="separate"/>
      </w:r>
      <w:r w:rsidR="00782482">
        <w:rPr>
          <w:noProof/>
        </w:rPr>
        <w:t>6</w:t>
      </w:r>
      <w:r w:rsidR="00D953D3">
        <w:fldChar w:fldCharType="end"/>
      </w:r>
      <w:bookmarkEnd w:id="55"/>
      <w:r>
        <w:t xml:space="preserve"> - RASDR Driver successful install</w:t>
      </w:r>
      <w:r w:rsidR="00403C7F">
        <w:t>ed</w:t>
      </w:r>
      <w:bookmarkEnd w:id="56"/>
    </w:p>
    <w:p w:rsidR="004C0A45" w:rsidRDefault="004C0A45" w:rsidP="001C444C">
      <w:pPr>
        <w:keepNext/>
        <w:jc w:val="center"/>
      </w:pPr>
      <w:r>
        <w:rPr>
          <w:noProof/>
        </w:rPr>
        <w:lastRenderedPageBreak/>
        <w:drawing>
          <wp:inline distT="0" distB="0" distL="0" distR="0" wp14:anchorId="61E36421" wp14:editId="6B8529F1">
            <wp:extent cx="3915322" cy="447737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sdr-install-1b.png"/>
                    <pic:cNvPicPr/>
                  </pic:nvPicPr>
                  <pic:blipFill>
                    <a:blip r:embed="rId32">
                      <a:extLst>
                        <a:ext uri="{28A0092B-C50C-407E-A947-70E740481C1C}">
                          <a14:useLocalDpi xmlns:a14="http://schemas.microsoft.com/office/drawing/2010/main" val="0"/>
                        </a:ext>
                      </a:extLst>
                    </a:blip>
                    <a:stretch>
                      <a:fillRect/>
                    </a:stretch>
                  </pic:blipFill>
                  <pic:spPr>
                    <a:xfrm>
                      <a:off x="0" y="0"/>
                      <a:ext cx="3915322" cy="4477375"/>
                    </a:xfrm>
                    <a:prstGeom prst="rect">
                      <a:avLst/>
                    </a:prstGeom>
                  </pic:spPr>
                </pic:pic>
              </a:graphicData>
            </a:graphic>
          </wp:inline>
        </w:drawing>
      </w:r>
    </w:p>
    <w:p w:rsidR="004C0A45" w:rsidRDefault="004C0A45" w:rsidP="001C444C">
      <w:pPr>
        <w:pStyle w:val="Caption"/>
      </w:pPr>
      <w:bookmarkStart w:id="57" w:name="_Ref420163776"/>
      <w:bookmarkStart w:id="58" w:name="_Toc420167590"/>
      <w:r>
        <w:t xml:space="preserve">Figure </w:t>
      </w:r>
      <w:fldSimple w:instr=" SEQ Figure \* ARABIC ">
        <w:r w:rsidR="00782482">
          <w:rPr>
            <w:noProof/>
          </w:rPr>
          <w:t>7</w:t>
        </w:r>
      </w:fldSimple>
      <w:bookmarkEnd w:id="57"/>
      <w:r>
        <w:t xml:space="preserve"> - Message Displayed when RASDR is connected to a port with insufficient power delivery</w:t>
      </w:r>
      <w:bookmarkEnd w:id="58"/>
    </w:p>
    <w:p w:rsidR="00A50E7A" w:rsidRDefault="00A50E7A" w:rsidP="001C444C">
      <w:pPr>
        <w:jc w:val="center"/>
        <w:rPr>
          <w:rFonts w:asciiTheme="majorHAnsi" w:eastAsiaTheme="majorEastAsia" w:hAnsiTheme="majorHAnsi" w:cstheme="majorBidi"/>
          <w:b/>
          <w:bCs/>
          <w:color w:val="365F91" w:themeColor="accent1" w:themeShade="BF"/>
          <w:sz w:val="28"/>
          <w:szCs w:val="28"/>
        </w:rPr>
      </w:pPr>
      <w:r>
        <w:br w:type="page"/>
      </w:r>
    </w:p>
    <w:p w:rsidR="00476CF8" w:rsidRDefault="00476CF8" w:rsidP="00B75A65">
      <w:pPr>
        <w:pStyle w:val="Heading1"/>
      </w:pPr>
      <w:bookmarkStart w:id="59" w:name="_Toc420167545"/>
      <w:r>
        <w:lastRenderedPageBreak/>
        <w:t>RASDR Hardware Basics</w:t>
      </w:r>
      <w:bookmarkEnd w:id="59"/>
    </w:p>
    <w:p w:rsidR="00264C55" w:rsidRDefault="00254474">
      <w:r>
        <w:t xml:space="preserve">As can be seen from the figure below, the </w:t>
      </w:r>
      <w:r w:rsidR="00196A1C">
        <w:t xml:space="preserve">core hardware </w:t>
      </w:r>
      <w:r>
        <w:t>RASDR</w:t>
      </w:r>
      <w:r w:rsidR="00196A1C">
        <w:t xml:space="preserve"> package</w:t>
      </w:r>
      <w:r>
        <w:t xml:space="preserve"> consists of two main boards, the Myriad RF and </w:t>
      </w:r>
      <w:proofErr w:type="spellStart"/>
      <w:r>
        <w:t>DigiRed</w:t>
      </w:r>
      <w:proofErr w:type="spellEnd"/>
      <w:r>
        <w:t xml:space="preserve"> boards.</w:t>
      </w:r>
    </w:p>
    <w:p w:rsidR="00264C55" w:rsidRDefault="00264C55">
      <w:pPr>
        <w:keepNext/>
        <w:jc w:val="center"/>
      </w:pPr>
      <w:r>
        <w:rPr>
          <w:noProof/>
        </w:rPr>
        <w:drawing>
          <wp:inline distT="0" distB="0" distL="0" distR="0" wp14:anchorId="6EA6E83A" wp14:editId="1427E5A5">
            <wp:extent cx="2832212" cy="2514312"/>
            <wp:effectExtent l="0" t="0" r="0" b="0"/>
            <wp:docPr id="17" name="Picture 17" descr="DigiRED_Myriad_v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giRED_Myriad_v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833093" cy="2515094"/>
                    </a:xfrm>
                    <a:prstGeom prst="rect">
                      <a:avLst/>
                    </a:prstGeom>
                    <a:noFill/>
                    <a:ln>
                      <a:noFill/>
                    </a:ln>
                  </pic:spPr>
                </pic:pic>
              </a:graphicData>
            </a:graphic>
          </wp:inline>
        </w:drawing>
      </w:r>
    </w:p>
    <w:p w:rsidR="00264C55" w:rsidRDefault="00254474">
      <w:pPr>
        <w:pStyle w:val="Caption"/>
      </w:pPr>
      <w:bookmarkStart w:id="60" w:name="_Toc420167591"/>
      <w:r>
        <w:t xml:space="preserve">Figure </w:t>
      </w:r>
      <w:r w:rsidR="00D953D3">
        <w:fldChar w:fldCharType="begin"/>
      </w:r>
      <w:r>
        <w:instrText xml:space="preserve"> SEQ Figure \* ARABIC </w:instrText>
      </w:r>
      <w:r w:rsidR="00D953D3">
        <w:fldChar w:fldCharType="separate"/>
      </w:r>
      <w:r w:rsidR="00782482">
        <w:rPr>
          <w:noProof/>
        </w:rPr>
        <w:t>8</w:t>
      </w:r>
      <w:r w:rsidR="00D953D3">
        <w:fldChar w:fldCharType="end"/>
      </w:r>
      <w:r>
        <w:t xml:space="preserve"> </w:t>
      </w:r>
      <w:proofErr w:type="gramStart"/>
      <w:r w:rsidR="00196A1C">
        <w:t>The</w:t>
      </w:r>
      <w:proofErr w:type="gramEnd"/>
      <w:r w:rsidR="00196A1C">
        <w:t xml:space="preserve"> core h</w:t>
      </w:r>
      <w:r>
        <w:t>ardware</w:t>
      </w:r>
      <w:r w:rsidR="00196A1C">
        <w:t xml:space="preserve"> RASDR package consists of two circuit boards.</w:t>
      </w:r>
      <w:bookmarkEnd w:id="60"/>
    </w:p>
    <w:p w:rsidR="00476CF8" w:rsidRDefault="0013695A" w:rsidP="00CC0E4F">
      <w:pPr>
        <w:pStyle w:val="Heading2"/>
      </w:pPr>
      <w:bookmarkStart w:id="61" w:name="_Toc420167546"/>
      <w:proofErr w:type="spellStart"/>
      <w:r>
        <w:t>Myriad</w:t>
      </w:r>
      <w:r w:rsidR="00F7523A">
        <w:t>RF</w:t>
      </w:r>
      <w:proofErr w:type="spellEnd"/>
      <w:r w:rsidR="00A30C5F">
        <w:t xml:space="preserve"> hardware</w:t>
      </w:r>
      <w:bookmarkEnd w:id="61"/>
    </w:p>
    <w:p w:rsidR="00264C55" w:rsidRDefault="00254474">
      <w:pPr>
        <w:pStyle w:val="Heading3"/>
      </w:pPr>
      <w:bookmarkStart w:id="62" w:name="_Toc420167547"/>
      <w:r>
        <w:t>Layout</w:t>
      </w:r>
      <w:bookmarkEnd w:id="62"/>
    </w:p>
    <w:p w:rsidR="005A5115" w:rsidRDefault="005A5115" w:rsidP="005A5115">
      <w:r>
        <w:t xml:space="preserve">RASDR </w:t>
      </w:r>
      <w:r w:rsidR="00AC58F2">
        <w:t xml:space="preserve">uses </w:t>
      </w:r>
      <w:r w:rsidR="0013695A">
        <w:t xml:space="preserve">the </w:t>
      </w:r>
      <w:proofErr w:type="spellStart"/>
      <w:r w:rsidR="0013695A">
        <w:t>Myriad</w:t>
      </w:r>
      <w:r>
        <w:t>RF</w:t>
      </w:r>
      <w:proofErr w:type="spellEnd"/>
      <w:r>
        <w:t xml:space="preserve"> board</w:t>
      </w:r>
      <w:sdt>
        <w:sdtPr>
          <w:id w:val="176356979"/>
          <w:citation/>
        </w:sdtPr>
        <w:sdtContent>
          <w:r w:rsidR="00D953D3">
            <w:fldChar w:fldCharType="begin"/>
          </w:r>
          <w:r w:rsidR="003677E8">
            <w:instrText xml:space="preserve"> CITATION Lim \l 1033  </w:instrText>
          </w:r>
          <w:r w:rsidR="00D953D3">
            <w:fldChar w:fldCharType="separate"/>
          </w:r>
          <w:r w:rsidR="001844A7">
            <w:rPr>
              <w:noProof/>
            </w:rPr>
            <w:t xml:space="preserve"> </w:t>
          </w:r>
          <w:r w:rsidR="001844A7" w:rsidRPr="001844A7">
            <w:rPr>
              <w:noProof/>
            </w:rPr>
            <w:t>[20]</w:t>
          </w:r>
          <w:r w:rsidR="00D953D3">
            <w:rPr>
              <w:noProof/>
            </w:rPr>
            <w:fldChar w:fldCharType="end"/>
          </w:r>
        </w:sdtContent>
      </w:sdt>
      <w:r w:rsidR="009D205E">
        <w:t xml:space="preserve"> for RF digitations and front-end processing.</w:t>
      </w:r>
      <w:r w:rsidR="00390A78">
        <w:t xml:space="preserve"> </w:t>
      </w:r>
    </w:p>
    <w:p w:rsidR="00390A78" w:rsidRDefault="005A5115" w:rsidP="00390A78">
      <w:pPr>
        <w:keepNext/>
        <w:jc w:val="center"/>
      </w:pPr>
      <w:r>
        <w:rPr>
          <w:noProof/>
        </w:rPr>
        <w:drawing>
          <wp:inline distT="0" distB="0" distL="0" distR="0" wp14:anchorId="2775A256" wp14:editId="66E17DD4">
            <wp:extent cx="2074878" cy="1793843"/>
            <wp:effectExtent l="0" t="0" r="0" b="0"/>
            <wp:docPr id="1" name="Picture 1" descr="https://myriadrf.org/app/uploads/2014/10/MyriadRF1-front-300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yriadrf.org/app/uploads/2014/10/MyriadRF1-front-300h.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078512" cy="1796984"/>
                    </a:xfrm>
                    <a:prstGeom prst="rect">
                      <a:avLst/>
                    </a:prstGeom>
                    <a:noFill/>
                    <a:ln>
                      <a:noFill/>
                    </a:ln>
                  </pic:spPr>
                </pic:pic>
              </a:graphicData>
            </a:graphic>
          </wp:inline>
        </w:drawing>
      </w:r>
    </w:p>
    <w:p w:rsidR="005A5115" w:rsidRDefault="00390A78" w:rsidP="00390A78">
      <w:pPr>
        <w:pStyle w:val="Caption"/>
      </w:pPr>
      <w:bookmarkStart w:id="63" w:name="_Ref412802316"/>
      <w:bookmarkStart w:id="64" w:name="_Ref412802309"/>
      <w:bookmarkStart w:id="65" w:name="_Toc413064050"/>
      <w:bookmarkStart w:id="66" w:name="_Toc420167592"/>
      <w:proofErr w:type="gramStart"/>
      <w:r>
        <w:t xml:space="preserve">Figure </w:t>
      </w:r>
      <w:r w:rsidR="00D953D3">
        <w:fldChar w:fldCharType="begin"/>
      </w:r>
      <w:r>
        <w:instrText xml:space="preserve"> SEQ Figure \* ARABIC </w:instrText>
      </w:r>
      <w:r w:rsidR="00D953D3">
        <w:fldChar w:fldCharType="separate"/>
      </w:r>
      <w:r w:rsidR="00782482">
        <w:rPr>
          <w:noProof/>
        </w:rPr>
        <w:t>9</w:t>
      </w:r>
      <w:r w:rsidR="00D953D3">
        <w:fldChar w:fldCharType="end"/>
      </w:r>
      <w:bookmarkEnd w:id="63"/>
      <w:r>
        <w:t>.</w:t>
      </w:r>
      <w:proofErr w:type="gramEnd"/>
      <w:r>
        <w:t xml:space="preserve"> The Myriad-RF board was manufactured in several versions. SARA boards produced in 2014 are matched to the </w:t>
      </w:r>
      <w:proofErr w:type="spellStart"/>
      <w:r>
        <w:t>DigiRED</w:t>
      </w:r>
      <w:proofErr w:type="spellEnd"/>
      <w:r>
        <w:t xml:space="preserve"> board.</w:t>
      </w:r>
      <w:bookmarkEnd w:id="64"/>
      <w:bookmarkEnd w:id="65"/>
      <w:r w:rsidR="0013695A">
        <w:t xml:space="preserve">  Earlier versions may require addition of a simple dongle with extra resistors.</w:t>
      </w:r>
      <w:bookmarkEnd w:id="66"/>
    </w:p>
    <w:p w:rsidR="005A5115" w:rsidRDefault="00390A78" w:rsidP="005A5115">
      <w:pPr>
        <w:pStyle w:val="NormalWeb"/>
        <w:shd w:val="clear" w:color="auto" w:fill="FFFFFF"/>
        <w:spacing w:before="0" w:beforeAutospacing="0" w:after="420" w:afterAutospacing="0" w:line="432" w:lineRule="atLeast"/>
        <w:rPr>
          <w:rFonts w:eastAsiaTheme="minorHAnsi"/>
          <w:lang w:val="en-US" w:eastAsia="en-US"/>
        </w:rPr>
      </w:pPr>
      <w:r>
        <w:rPr>
          <w:rFonts w:eastAsiaTheme="minorHAnsi"/>
          <w:lang w:val="en-US" w:eastAsia="en-US"/>
        </w:rPr>
        <w:t xml:space="preserve">Shown above in </w:t>
      </w:r>
      <w:r w:rsidR="006C3584">
        <w:fldChar w:fldCharType="begin"/>
      </w:r>
      <w:r w:rsidR="006C3584">
        <w:instrText xml:space="preserve"> REF _Ref412802316 \h  \* MERGEFORMAT </w:instrText>
      </w:r>
      <w:r w:rsidR="006C3584">
        <w:fldChar w:fldCharType="separate"/>
      </w:r>
      <w:ins w:id="67" w:author="Bogdan Vacaliuc" w:date="2015-05-23T18:04:00Z">
        <w:r w:rsidR="00782482" w:rsidRPr="00782482">
          <w:rPr>
            <w:rFonts w:eastAsiaTheme="minorHAnsi"/>
            <w:lang w:val="en-US" w:eastAsia="en-US"/>
          </w:rPr>
          <w:t>Figure 9</w:t>
        </w:r>
      </w:ins>
      <w:r w:rsidR="006C3584">
        <w:fldChar w:fldCharType="end"/>
      </w:r>
      <w:r w:rsidR="00022324">
        <w:rPr>
          <w:rFonts w:eastAsiaTheme="minorHAnsi"/>
          <w:lang w:val="en-US" w:eastAsia="en-US"/>
        </w:rPr>
        <w:t xml:space="preserve"> t</w:t>
      </w:r>
      <w:r w:rsidR="005A5115" w:rsidRPr="005A5115">
        <w:rPr>
          <w:rFonts w:eastAsiaTheme="minorHAnsi"/>
          <w:lang w:val="en-US" w:eastAsia="en-US"/>
        </w:rPr>
        <w:t>he Myriad–RF 1 board is a multi-band, multi-standard RF module, based on the state of the art </w:t>
      </w:r>
      <w:hyperlink r:id="rId35" w:tgtFrame="_blank" w:history="1">
        <w:r w:rsidR="005A5115" w:rsidRPr="005A5115">
          <w:rPr>
            <w:rFonts w:eastAsiaTheme="minorHAnsi"/>
            <w:lang w:val="en-US" w:eastAsia="en-US"/>
          </w:rPr>
          <w:t>LMS6002D</w:t>
        </w:r>
      </w:hyperlink>
      <w:r w:rsidR="00022324">
        <w:rPr>
          <w:rFonts w:eastAsiaTheme="minorHAnsi"/>
          <w:lang w:val="en-US" w:eastAsia="en-US"/>
        </w:rPr>
        <w:t xml:space="preserve"> </w:t>
      </w:r>
      <w:r w:rsidR="005A5115" w:rsidRPr="005A5115">
        <w:rPr>
          <w:rFonts w:eastAsiaTheme="minorHAnsi"/>
          <w:lang w:val="en-US" w:eastAsia="en-US"/>
        </w:rPr>
        <w:t>transceiver IC by Lime Microsystems. It has one RF broadband output, one RF broadband input with digital baseband interface, established via standard connector </w:t>
      </w:r>
      <w:hyperlink r:id="rId36" w:tgtFrame="_blank" w:history="1">
        <w:r w:rsidR="005A5115" w:rsidRPr="005A5115">
          <w:rPr>
            <w:rFonts w:eastAsiaTheme="minorHAnsi"/>
            <w:lang w:val="en-US" w:eastAsia="en-US"/>
          </w:rPr>
          <w:t>FX10A-80P</w:t>
        </w:r>
      </w:hyperlink>
      <w:r w:rsidR="005A5115" w:rsidRPr="005A5115">
        <w:rPr>
          <w:rFonts w:eastAsiaTheme="minorHAnsi"/>
          <w:lang w:val="en-US" w:eastAsia="en-US"/>
        </w:rPr>
        <w:t xml:space="preserve">. The board also provides the user with pin headers for power </w:t>
      </w:r>
      <w:r w:rsidR="005A5115" w:rsidRPr="005A5115">
        <w:rPr>
          <w:rFonts w:eastAsiaTheme="minorHAnsi"/>
          <w:lang w:val="en-US" w:eastAsia="en-US"/>
        </w:rPr>
        <w:lastRenderedPageBreak/>
        <w:t xml:space="preserve">supply, reference clock, analog I/Q input/output and SPI interface connections. It contains everything needed for it to be connected to baseband (BB) chipsets, FPGAs or to run in </w:t>
      </w:r>
      <w:r w:rsidR="00F34883" w:rsidRPr="005A5115">
        <w:rPr>
          <w:rFonts w:eastAsiaTheme="minorHAnsi"/>
          <w:lang w:val="en-US" w:eastAsia="en-US"/>
        </w:rPr>
        <w:t>a</w:t>
      </w:r>
      <w:r w:rsidR="005A5115" w:rsidRPr="005A5115">
        <w:rPr>
          <w:rFonts w:eastAsiaTheme="minorHAnsi"/>
          <w:lang w:val="en-US" w:eastAsia="en-US"/>
        </w:rPr>
        <w:t xml:space="preserve"> standalone mode.</w:t>
      </w:r>
    </w:p>
    <w:p w:rsidR="009D205E" w:rsidRPr="005A5115" w:rsidRDefault="00F34883" w:rsidP="005A5115">
      <w:pPr>
        <w:pStyle w:val="NormalWeb"/>
        <w:shd w:val="clear" w:color="auto" w:fill="FFFFFF"/>
        <w:spacing w:before="0" w:beforeAutospacing="0" w:after="420" w:afterAutospacing="0" w:line="432" w:lineRule="atLeast"/>
        <w:rPr>
          <w:rFonts w:eastAsiaTheme="minorHAnsi"/>
          <w:lang w:val="en-US" w:eastAsia="en-US"/>
        </w:rPr>
      </w:pPr>
      <w:r>
        <w:rPr>
          <w:rFonts w:eastAsiaTheme="minorHAnsi"/>
          <w:lang w:val="en-US" w:eastAsia="en-US"/>
        </w:rPr>
        <w:t>The Transceiver s</w:t>
      </w:r>
      <w:r w:rsidR="009D205E">
        <w:rPr>
          <w:rFonts w:eastAsiaTheme="minorHAnsi"/>
          <w:lang w:val="en-US" w:eastAsia="en-US"/>
        </w:rPr>
        <w:t xml:space="preserve">pecifications are as shown in </w:t>
      </w:r>
      <w:r w:rsidR="00D953D3">
        <w:rPr>
          <w:rFonts w:eastAsiaTheme="minorHAnsi"/>
          <w:lang w:val="en-US" w:eastAsia="en-US"/>
        </w:rPr>
        <w:fldChar w:fldCharType="begin"/>
      </w:r>
      <w:r w:rsidR="009D205E">
        <w:rPr>
          <w:rFonts w:eastAsiaTheme="minorHAnsi"/>
          <w:lang w:val="en-US" w:eastAsia="en-US"/>
        </w:rPr>
        <w:instrText xml:space="preserve"> REF _Ref412801885 \h </w:instrText>
      </w:r>
      <w:r w:rsidR="00D953D3">
        <w:rPr>
          <w:rFonts w:eastAsiaTheme="minorHAnsi"/>
          <w:lang w:val="en-US" w:eastAsia="en-US"/>
        </w:rPr>
      </w:r>
      <w:r w:rsidR="00D953D3">
        <w:rPr>
          <w:rFonts w:eastAsiaTheme="minorHAnsi"/>
          <w:lang w:val="en-US" w:eastAsia="en-US"/>
        </w:rPr>
        <w:fldChar w:fldCharType="separate"/>
      </w:r>
      <w:ins w:id="68" w:author="Bogdan Vacaliuc" w:date="2015-05-23T18:04:00Z">
        <w:r w:rsidR="00782482">
          <w:t xml:space="preserve">Table </w:t>
        </w:r>
        <w:r w:rsidR="00782482">
          <w:rPr>
            <w:noProof/>
          </w:rPr>
          <w:t>6</w:t>
        </w:r>
      </w:ins>
      <w:r w:rsidR="00D953D3">
        <w:rPr>
          <w:rFonts w:eastAsiaTheme="minorHAnsi"/>
          <w:lang w:val="en-US" w:eastAsia="en-US"/>
        </w:rPr>
        <w:fldChar w:fldCharType="end"/>
      </w:r>
      <w:r w:rsidR="009D205E">
        <w:rPr>
          <w:rFonts w:eastAsiaTheme="minorHAnsi"/>
          <w:lang w:val="en-US" w:eastAsia="en-US"/>
        </w:rPr>
        <w:t>:</w:t>
      </w:r>
    </w:p>
    <w:tbl>
      <w:tblPr>
        <w:tblStyle w:val="TableGrid"/>
        <w:tblW w:w="0" w:type="auto"/>
        <w:tblInd w:w="25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648"/>
        <w:gridCol w:w="6678"/>
      </w:tblGrid>
      <w:tr w:rsidR="00022324" w:rsidRPr="00022324" w:rsidTr="00E45ED4">
        <w:trPr>
          <w:trHeight w:val="379"/>
        </w:trPr>
        <w:tc>
          <w:tcPr>
            <w:tcW w:w="2648" w:type="dxa"/>
            <w:shd w:val="clear" w:color="auto" w:fill="FFFF00"/>
            <w:vAlign w:val="center"/>
          </w:tcPr>
          <w:p w:rsidR="00022324" w:rsidRPr="00022324" w:rsidRDefault="0044053D" w:rsidP="009D205E">
            <w:pPr>
              <w:spacing w:after="200" w:line="276" w:lineRule="auto"/>
              <w:rPr>
                <w:b/>
                <w:sz w:val="20"/>
                <w:szCs w:val="20"/>
              </w:rPr>
            </w:pPr>
            <w:r w:rsidRPr="0044053D">
              <w:rPr>
                <w:b/>
                <w:sz w:val="20"/>
                <w:szCs w:val="20"/>
              </w:rPr>
              <w:t>Item</w:t>
            </w:r>
          </w:p>
        </w:tc>
        <w:tc>
          <w:tcPr>
            <w:tcW w:w="6678" w:type="dxa"/>
            <w:shd w:val="clear" w:color="auto" w:fill="FFFF00"/>
            <w:vAlign w:val="center"/>
          </w:tcPr>
          <w:p w:rsidR="00022324" w:rsidRPr="00022324" w:rsidRDefault="0044053D" w:rsidP="009D205E">
            <w:pPr>
              <w:spacing w:after="200" w:line="276" w:lineRule="auto"/>
              <w:rPr>
                <w:b/>
                <w:sz w:val="20"/>
                <w:szCs w:val="20"/>
              </w:rPr>
            </w:pPr>
            <w:r w:rsidRPr="0044053D">
              <w:rPr>
                <w:b/>
                <w:sz w:val="20"/>
                <w:szCs w:val="20"/>
              </w:rPr>
              <w:t>Specification</w:t>
            </w:r>
          </w:p>
        </w:tc>
      </w:tr>
      <w:tr w:rsidR="005A5115" w:rsidRPr="00022324" w:rsidTr="00E45ED4">
        <w:trPr>
          <w:trHeight w:val="460"/>
        </w:trPr>
        <w:tc>
          <w:tcPr>
            <w:tcW w:w="2648" w:type="dxa"/>
            <w:shd w:val="clear" w:color="auto" w:fill="auto"/>
            <w:vAlign w:val="center"/>
          </w:tcPr>
          <w:p w:rsidR="005A5115" w:rsidRPr="00022324" w:rsidRDefault="0044053D" w:rsidP="009D205E">
            <w:pPr>
              <w:spacing w:after="200" w:line="276" w:lineRule="auto"/>
              <w:rPr>
                <w:sz w:val="20"/>
                <w:szCs w:val="20"/>
              </w:rPr>
            </w:pPr>
            <w:r w:rsidRPr="0044053D">
              <w:rPr>
                <w:sz w:val="20"/>
                <w:szCs w:val="20"/>
              </w:rPr>
              <w:t>Transceiver</w:t>
            </w:r>
          </w:p>
        </w:tc>
        <w:tc>
          <w:tcPr>
            <w:tcW w:w="6678" w:type="dxa"/>
            <w:shd w:val="clear" w:color="auto" w:fill="auto"/>
            <w:vAlign w:val="center"/>
          </w:tcPr>
          <w:p w:rsidR="005A5115" w:rsidRPr="00022324" w:rsidRDefault="00022324" w:rsidP="009D205E">
            <w:pPr>
              <w:spacing w:after="200" w:line="276" w:lineRule="auto"/>
              <w:rPr>
                <w:sz w:val="20"/>
                <w:szCs w:val="20"/>
              </w:rPr>
            </w:pPr>
            <w:r>
              <w:rPr>
                <w:sz w:val="20"/>
                <w:szCs w:val="20"/>
              </w:rPr>
              <w:t xml:space="preserve">Lime Micro </w:t>
            </w:r>
            <w:r w:rsidR="0044053D" w:rsidRPr="0044053D">
              <w:rPr>
                <w:sz w:val="20"/>
                <w:szCs w:val="20"/>
              </w:rPr>
              <w:t>LMS6002D</w:t>
            </w:r>
          </w:p>
        </w:tc>
      </w:tr>
      <w:tr w:rsidR="005A5115" w:rsidRPr="00022324" w:rsidTr="00E45ED4">
        <w:trPr>
          <w:trHeight w:val="460"/>
        </w:trPr>
        <w:tc>
          <w:tcPr>
            <w:tcW w:w="2648" w:type="dxa"/>
            <w:shd w:val="clear" w:color="auto" w:fill="auto"/>
            <w:vAlign w:val="center"/>
          </w:tcPr>
          <w:p w:rsidR="005A5115" w:rsidRPr="00022324" w:rsidRDefault="0044053D" w:rsidP="009D205E">
            <w:pPr>
              <w:spacing w:after="200" w:line="276" w:lineRule="auto"/>
              <w:rPr>
                <w:sz w:val="20"/>
                <w:szCs w:val="20"/>
              </w:rPr>
            </w:pPr>
            <w:r w:rsidRPr="0044053D">
              <w:rPr>
                <w:sz w:val="20"/>
                <w:szCs w:val="20"/>
              </w:rPr>
              <w:t>RF Bandwidth (BW)</w:t>
            </w:r>
          </w:p>
        </w:tc>
        <w:tc>
          <w:tcPr>
            <w:tcW w:w="6678" w:type="dxa"/>
            <w:vAlign w:val="center"/>
          </w:tcPr>
          <w:p w:rsidR="005A5115" w:rsidRPr="00022324" w:rsidRDefault="0044053D" w:rsidP="009D205E">
            <w:pPr>
              <w:spacing w:after="200" w:line="276" w:lineRule="auto"/>
              <w:rPr>
                <w:sz w:val="20"/>
                <w:szCs w:val="20"/>
              </w:rPr>
            </w:pPr>
            <w:r w:rsidRPr="0044053D">
              <w:rPr>
                <w:sz w:val="20"/>
                <w:szCs w:val="20"/>
              </w:rPr>
              <w:t>300 MHz to 3800 MHz</w:t>
            </w:r>
          </w:p>
        </w:tc>
      </w:tr>
      <w:tr w:rsidR="005A5115" w:rsidRPr="00022324" w:rsidTr="00E45ED4">
        <w:trPr>
          <w:cantSplit/>
          <w:trHeight w:val="460"/>
        </w:trPr>
        <w:tc>
          <w:tcPr>
            <w:tcW w:w="2648" w:type="dxa"/>
            <w:shd w:val="clear" w:color="auto" w:fill="auto"/>
            <w:vAlign w:val="center"/>
          </w:tcPr>
          <w:p w:rsidR="005A5115" w:rsidRPr="00022324" w:rsidRDefault="0044053D" w:rsidP="009D205E">
            <w:pPr>
              <w:spacing w:after="200" w:line="276" w:lineRule="auto"/>
              <w:rPr>
                <w:sz w:val="20"/>
                <w:szCs w:val="20"/>
              </w:rPr>
            </w:pPr>
            <w:r w:rsidRPr="0044053D">
              <w:rPr>
                <w:sz w:val="20"/>
                <w:szCs w:val="20"/>
              </w:rPr>
              <w:t>Baseband BW</w:t>
            </w:r>
          </w:p>
        </w:tc>
        <w:tc>
          <w:tcPr>
            <w:tcW w:w="6678" w:type="dxa"/>
            <w:vAlign w:val="center"/>
          </w:tcPr>
          <w:p w:rsidR="005A5115" w:rsidRPr="00022324" w:rsidRDefault="0044053D" w:rsidP="009D205E">
            <w:pPr>
              <w:spacing w:after="200" w:line="276" w:lineRule="auto"/>
              <w:rPr>
                <w:sz w:val="20"/>
                <w:szCs w:val="20"/>
              </w:rPr>
            </w:pPr>
            <w:r w:rsidRPr="0044053D">
              <w:rPr>
                <w:sz w:val="20"/>
                <w:szCs w:val="20"/>
              </w:rPr>
              <w:t>Programmable (16 selections); 0.75 – 14 MHz, Bypass mode</w:t>
            </w:r>
          </w:p>
        </w:tc>
      </w:tr>
      <w:tr w:rsidR="005A5115" w:rsidRPr="00022324" w:rsidTr="00E45ED4">
        <w:trPr>
          <w:trHeight w:val="460"/>
        </w:trPr>
        <w:tc>
          <w:tcPr>
            <w:tcW w:w="2648" w:type="dxa"/>
            <w:shd w:val="clear" w:color="auto" w:fill="auto"/>
            <w:vAlign w:val="center"/>
          </w:tcPr>
          <w:p w:rsidR="005A5115" w:rsidRPr="00022324" w:rsidRDefault="0044053D" w:rsidP="009D205E">
            <w:pPr>
              <w:spacing w:after="200" w:line="276" w:lineRule="auto"/>
              <w:rPr>
                <w:sz w:val="20"/>
                <w:szCs w:val="20"/>
              </w:rPr>
            </w:pPr>
            <w:r w:rsidRPr="0044053D">
              <w:rPr>
                <w:sz w:val="20"/>
                <w:szCs w:val="20"/>
              </w:rPr>
              <w:t>RF Module Control</w:t>
            </w:r>
          </w:p>
        </w:tc>
        <w:tc>
          <w:tcPr>
            <w:tcW w:w="6678" w:type="dxa"/>
            <w:vAlign w:val="center"/>
          </w:tcPr>
          <w:p w:rsidR="005A5115" w:rsidRPr="00022324" w:rsidRDefault="0044053D" w:rsidP="009D205E">
            <w:pPr>
              <w:spacing w:after="200" w:line="276" w:lineRule="auto"/>
              <w:rPr>
                <w:sz w:val="20"/>
                <w:szCs w:val="20"/>
                <w:lang w:val="it-IT"/>
              </w:rPr>
            </w:pPr>
            <w:r w:rsidRPr="0044053D">
              <w:rPr>
                <w:sz w:val="20"/>
                <w:szCs w:val="20"/>
                <w:lang w:val="it-IT"/>
              </w:rPr>
              <w:t> Via SPI interface via DigiRed</w:t>
            </w:r>
          </w:p>
        </w:tc>
      </w:tr>
      <w:tr w:rsidR="005A5115" w:rsidRPr="00022324" w:rsidTr="00E45ED4">
        <w:trPr>
          <w:trHeight w:val="460"/>
        </w:trPr>
        <w:tc>
          <w:tcPr>
            <w:tcW w:w="2648" w:type="dxa"/>
            <w:shd w:val="clear" w:color="auto" w:fill="auto"/>
            <w:vAlign w:val="center"/>
          </w:tcPr>
          <w:p w:rsidR="005A5115" w:rsidRPr="00022324" w:rsidRDefault="0044053D" w:rsidP="009D205E">
            <w:pPr>
              <w:spacing w:after="200" w:line="276" w:lineRule="auto"/>
              <w:rPr>
                <w:sz w:val="20"/>
                <w:szCs w:val="20"/>
              </w:rPr>
            </w:pPr>
            <w:r w:rsidRPr="0044053D">
              <w:rPr>
                <w:sz w:val="20"/>
                <w:szCs w:val="20"/>
              </w:rPr>
              <w:t>Reference Clock frequency</w:t>
            </w:r>
          </w:p>
        </w:tc>
        <w:tc>
          <w:tcPr>
            <w:tcW w:w="6678" w:type="dxa"/>
            <w:vAlign w:val="center"/>
          </w:tcPr>
          <w:p w:rsidR="005A5115" w:rsidRPr="00022324" w:rsidRDefault="0044053D" w:rsidP="009D205E">
            <w:pPr>
              <w:spacing w:after="200" w:line="276" w:lineRule="auto"/>
              <w:rPr>
                <w:sz w:val="20"/>
                <w:szCs w:val="20"/>
              </w:rPr>
            </w:pPr>
            <w:r w:rsidRPr="0044053D">
              <w:rPr>
                <w:sz w:val="20"/>
                <w:szCs w:val="20"/>
              </w:rPr>
              <w:t>23 – 41 MHz (10 MHz only for external Reference unless specific frequencies are programmed.)</w:t>
            </w:r>
          </w:p>
        </w:tc>
      </w:tr>
      <w:tr w:rsidR="005A5115" w:rsidRPr="00022324" w:rsidTr="00E45ED4">
        <w:trPr>
          <w:trHeight w:val="460"/>
        </w:trPr>
        <w:tc>
          <w:tcPr>
            <w:tcW w:w="2648" w:type="dxa"/>
            <w:shd w:val="clear" w:color="auto" w:fill="auto"/>
            <w:vAlign w:val="center"/>
          </w:tcPr>
          <w:p w:rsidR="005A5115" w:rsidRPr="00022324" w:rsidRDefault="0044053D" w:rsidP="009D205E">
            <w:pPr>
              <w:spacing w:after="200" w:line="276" w:lineRule="auto"/>
              <w:rPr>
                <w:sz w:val="20"/>
                <w:szCs w:val="20"/>
              </w:rPr>
            </w:pPr>
            <w:r w:rsidRPr="0044053D">
              <w:rPr>
                <w:sz w:val="20"/>
                <w:szCs w:val="20"/>
              </w:rPr>
              <w:t>Input Voltage</w:t>
            </w:r>
          </w:p>
        </w:tc>
        <w:tc>
          <w:tcPr>
            <w:tcW w:w="6678" w:type="dxa"/>
            <w:vAlign w:val="center"/>
          </w:tcPr>
          <w:p w:rsidR="00022324" w:rsidRDefault="0044053D" w:rsidP="009D205E">
            <w:pPr>
              <w:rPr>
                <w:sz w:val="20"/>
                <w:szCs w:val="20"/>
              </w:rPr>
            </w:pPr>
            <w:r w:rsidRPr="0044053D">
              <w:rPr>
                <w:sz w:val="20"/>
                <w:szCs w:val="20"/>
              </w:rPr>
              <w:t xml:space="preserve">5 </w:t>
            </w:r>
            <w:proofErr w:type="gramStart"/>
            <w:r w:rsidRPr="0044053D">
              <w:rPr>
                <w:sz w:val="20"/>
                <w:szCs w:val="20"/>
              </w:rPr>
              <w:t>V(</w:t>
            </w:r>
            <w:proofErr w:type="gramEnd"/>
            <w:r w:rsidRPr="0044053D">
              <w:rPr>
                <w:sz w:val="20"/>
                <w:szCs w:val="20"/>
              </w:rPr>
              <w:t>recommended)</w:t>
            </w:r>
            <w:r w:rsidR="00022324">
              <w:rPr>
                <w:sz w:val="20"/>
                <w:szCs w:val="20"/>
              </w:rPr>
              <w:t>.</w:t>
            </w:r>
          </w:p>
          <w:p w:rsidR="00264C55" w:rsidRDefault="0044053D">
            <w:pPr>
              <w:rPr>
                <w:sz w:val="20"/>
                <w:szCs w:val="20"/>
              </w:rPr>
            </w:pPr>
            <w:r w:rsidRPr="0044053D">
              <w:rPr>
                <w:sz w:val="20"/>
                <w:szCs w:val="20"/>
              </w:rPr>
              <w:t xml:space="preserve"> The Myriad–RF 1 board is powered through the </w:t>
            </w:r>
            <w:r w:rsidR="00357253">
              <w:rPr>
                <w:sz w:val="20"/>
                <w:szCs w:val="20"/>
              </w:rPr>
              <w:t>RASDR</w:t>
            </w:r>
            <w:r w:rsidRPr="0044053D">
              <w:rPr>
                <w:sz w:val="20"/>
                <w:szCs w:val="20"/>
              </w:rPr>
              <w:t xml:space="preserve"> USB </w:t>
            </w:r>
            <w:r w:rsidR="00357253">
              <w:rPr>
                <w:sz w:val="20"/>
                <w:szCs w:val="20"/>
              </w:rPr>
              <w:t>cable</w:t>
            </w:r>
            <w:r w:rsidRPr="0044053D">
              <w:rPr>
                <w:sz w:val="20"/>
                <w:szCs w:val="20"/>
              </w:rPr>
              <w:t>.</w:t>
            </w:r>
          </w:p>
        </w:tc>
      </w:tr>
      <w:tr w:rsidR="00D84966" w:rsidRPr="00022324" w:rsidTr="00E45ED4">
        <w:trPr>
          <w:trHeight w:val="460"/>
        </w:trPr>
        <w:tc>
          <w:tcPr>
            <w:tcW w:w="2648" w:type="dxa"/>
            <w:shd w:val="clear" w:color="auto" w:fill="auto"/>
            <w:vAlign w:val="center"/>
          </w:tcPr>
          <w:p w:rsidR="00D84966" w:rsidRPr="00022324" w:rsidRDefault="0044053D" w:rsidP="009D205E">
            <w:pPr>
              <w:spacing w:after="200" w:line="276" w:lineRule="auto"/>
              <w:rPr>
                <w:sz w:val="20"/>
                <w:szCs w:val="20"/>
              </w:rPr>
            </w:pPr>
            <w:r w:rsidRPr="0044053D">
              <w:rPr>
                <w:sz w:val="20"/>
                <w:szCs w:val="20"/>
              </w:rPr>
              <w:t>Dimensions</w:t>
            </w:r>
          </w:p>
        </w:tc>
        <w:tc>
          <w:tcPr>
            <w:tcW w:w="6678" w:type="dxa"/>
            <w:vAlign w:val="center"/>
          </w:tcPr>
          <w:p w:rsidR="00D84966" w:rsidRPr="00022324" w:rsidRDefault="0044053D" w:rsidP="009D205E">
            <w:pPr>
              <w:spacing w:after="200" w:line="276" w:lineRule="auto"/>
              <w:rPr>
                <w:sz w:val="20"/>
                <w:szCs w:val="20"/>
              </w:rPr>
            </w:pPr>
            <w:r w:rsidRPr="0044053D">
              <w:rPr>
                <w:sz w:val="20"/>
                <w:szCs w:val="20"/>
              </w:rPr>
              <w:t>5.5x5.5 cm</w:t>
            </w:r>
          </w:p>
        </w:tc>
      </w:tr>
    </w:tbl>
    <w:p w:rsidR="00AC58F2" w:rsidRDefault="009D205E" w:rsidP="009D205E">
      <w:pPr>
        <w:pStyle w:val="Caption"/>
        <w:rPr>
          <w:rStyle w:val="Strong"/>
          <w:rFonts w:ascii="Georgia" w:eastAsiaTheme="majorEastAsia" w:hAnsi="Georgia"/>
          <w:color w:val="2E2D2C"/>
          <w:sz w:val="27"/>
          <w:szCs w:val="27"/>
        </w:rPr>
      </w:pPr>
      <w:bookmarkStart w:id="69" w:name="_Ref412801885"/>
      <w:bookmarkStart w:id="70" w:name="_Toc420167627"/>
      <w:r>
        <w:t xml:space="preserve">Table </w:t>
      </w:r>
      <w:fldSimple w:instr=" SEQ Table \* ARABIC ">
        <w:r w:rsidR="00782482">
          <w:rPr>
            <w:noProof/>
          </w:rPr>
          <w:t>6</w:t>
        </w:r>
      </w:fldSimple>
      <w:bookmarkEnd w:id="69"/>
      <w:r w:rsidR="0013695A">
        <w:t xml:space="preserve"> </w:t>
      </w:r>
      <w:proofErr w:type="spellStart"/>
      <w:r w:rsidR="0013695A">
        <w:t>Myriad</w:t>
      </w:r>
      <w:r>
        <w:t>RF</w:t>
      </w:r>
      <w:proofErr w:type="spellEnd"/>
      <w:r>
        <w:t xml:space="preserve"> specifications.</w:t>
      </w:r>
      <w:bookmarkEnd w:id="70"/>
    </w:p>
    <w:p w:rsidR="005A5115" w:rsidRPr="00A9576C" w:rsidRDefault="00A9576C" w:rsidP="00254474">
      <w:pPr>
        <w:pStyle w:val="Heading3"/>
      </w:pPr>
      <w:bookmarkStart w:id="71" w:name="_Toc420167548"/>
      <w:r>
        <w:rPr>
          <w:rStyle w:val="Strong"/>
          <w:b/>
          <w:bCs/>
        </w:rPr>
        <w:t>I</w:t>
      </w:r>
      <w:r w:rsidR="00AC58F2" w:rsidRPr="00A9576C">
        <w:rPr>
          <w:rStyle w:val="Strong"/>
          <w:b/>
          <w:bCs/>
        </w:rPr>
        <w:t>nput/output</w:t>
      </w:r>
      <w:bookmarkEnd w:id="71"/>
    </w:p>
    <w:p w:rsidR="005A5115" w:rsidRDefault="00D953D3" w:rsidP="006357CB">
      <w:r>
        <w:fldChar w:fldCharType="begin"/>
      </w:r>
      <w:r w:rsidR="00022324">
        <w:instrText xml:space="preserve"> REF _Ref413323314 \h </w:instrText>
      </w:r>
      <w:r>
        <w:fldChar w:fldCharType="separate"/>
      </w:r>
      <w:ins w:id="72" w:author="Bogdan Vacaliuc" w:date="2015-05-23T18:04:00Z">
        <w:r w:rsidR="00782482">
          <w:t xml:space="preserve">Figure </w:t>
        </w:r>
        <w:r w:rsidR="00782482">
          <w:rPr>
            <w:noProof/>
          </w:rPr>
          <w:t>10</w:t>
        </w:r>
      </w:ins>
      <w:r>
        <w:fldChar w:fldCharType="end"/>
      </w:r>
      <w:r w:rsidR="00022324">
        <w:t xml:space="preserve"> </w:t>
      </w:r>
      <w:r w:rsidR="005A5115">
        <w:t xml:space="preserve">and </w:t>
      </w:r>
      <w:r>
        <w:fldChar w:fldCharType="begin"/>
      </w:r>
      <w:r w:rsidR="006357CB">
        <w:instrText xml:space="preserve"> REF _Ref412790711 \h </w:instrText>
      </w:r>
      <w:r>
        <w:fldChar w:fldCharType="separate"/>
      </w:r>
      <w:ins w:id="73" w:author="Bogdan Vacaliuc" w:date="2015-05-23T18:04:00Z">
        <w:r w:rsidR="00782482">
          <w:t xml:space="preserve">Table </w:t>
        </w:r>
        <w:r w:rsidR="00782482">
          <w:rPr>
            <w:noProof/>
          </w:rPr>
          <w:t>7</w:t>
        </w:r>
      </w:ins>
      <w:r>
        <w:fldChar w:fldCharType="end"/>
      </w:r>
      <w:r w:rsidR="005A5115" w:rsidRPr="006357CB">
        <w:t xml:space="preserve"> </w:t>
      </w:r>
      <w:r w:rsidR="005A5115">
        <w:t xml:space="preserve">below provide key </w:t>
      </w:r>
      <w:proofErr w:type="spellStart"/>
      <w:r w:rsidR="005A5115">
        <w:t>Input/Output</w:t>
      </w:r>
      <w:proofErr w:type="spellEnd"/>
      <w:r w:rsidR="005A5115">
        <w:t xml:space="preserve"> configurations, connector assignments and descriptions. The analog differential IQ interface is available on Myriad-RF board and provided via X3 and X4 connectors. X6 and X7 are the RF connectors for receive input and transmitter output, clearly marked in the picture. The front end switches are configurable for selecting Receiver inputs and Transmitter outputs via GPIO’s which in turn can be controlled via the X3 connector.</w:t>
      </w:r>
    </w:p>
    <w:p w:rsidR="00264C55" w:rsidRDefault="00AC58F2">
      <w:pPr>
        <w:pStyle w:val="NormalWeb"/>
        <w:shd w:val="clear" w:color="auto" w:fill="FFFFFF"/>
        <w:spacing w:before="0" w:beforeAutospacing="0" w:after="420" w:afterAutospacing="0" w:line="432" w:lineRule="atLeast"/>
        <w:jc w:val="center"/>
        <w:rPr>
          <w:rFonts w:ascii="Georgia" w:hAnsi="Georgia"/>
          <w:color w:val="2E2D2C"/>
          <w:sz w:val="27"/>
          <w:szCs w:val="27"/>
        </w:rPr>
      </w:pPr>
      <w:r>
        <w:rPr>
          <w:noProof/>
          <w:lang w:val="en-US" w:eastAsia="en-US"/>
        </w:rPr>
        <w:lastRenderedPageBreak/>
        <w:drawing>
          <wp:inline distT="0" distB="0" distL="0" distR="0" wp14:anchorId="73A51DE1" wp14:editId="20784836">
            <wp:extent cx="4495800" cy="225370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cstate="print"/>
                    <a:srcRect l="5384" t="4902" r="4032"/>
                    <a:stretch/>
                  </pic:blipFill>
                  <pic:spPr bwMode="auto">
                    <a:xfrm>
                      <a:off x="0" y="0"/>
                      <a:ext cx="4503328" cy="2257482"/>
                    </a:xfrm>
                    <a:prstGeom prst="rect">
                      <a:avLst/>
                    </a:prstGeom>
                    <a:ln>
                      <a:noFill/>
                    </a:ln>
                    <a:extLst>
                      <a:ext uri="{53640926-AAD7-44D8-BBD7-CCE9431645EC}">
                        <a14:shadowObscured xmlns:a14="http://schemas.microsoft.com/office/drawing/2010/main"/>
                      </a:ext>
                    </a:extLst>
                  </pic:spPr>
                </pic:pic>
              </a:graphicData>
            </a:graphic>
          </wp:inline>
        </w:drawing>
      </w:r>
    </w:p>
    <w:p w:rsidR="006357CB" w:rsidRDefault="006357CB" w:rsidP="00EE5DCB">
      <w:pPr>
        <w:pStyle w:val="Caption"/>
        <w:rPr>
          <w:rFonts w:ascii="Georgia" w:hAnsi="Georgia"/>
          <w:color w:val="2E2D2C"/>
          <w:sz w:val="27"/>
          <w:szCs w:val="27"/>
        </w:rPr>
      </w:pPr>
      <w:bookmarkStart w:id="74" w:name="_Ref413323314"/>
      <w:bookmarkStart w:id="75" w:name="_Ref412790471"/>
      <w:bookmarkStart w:id="76" w:name="_Toc413064051"/>
      <w:bookmarkStart w:id="77" w:name="_Toc420167593"/>
      <w:r>
        <w:t xml:space="preserve">Figure </w:t>
      </w:r>
      <w:fldSimple w:instr=" SEQ Figure \* ARABIC ">
        <w:r w:rsidR="00782482">
          <w:rPr>
            <w:noProof/>
          </w:rPr>
          <w:t>10</w:t>
        </w:r>
      </w:fldSimple>
      <w:bookmarkEnd w:id="74"/>
      <w:r w:rsidR="0013695A">
        <w:t xml:space="preserve"> The </w:t>
      </w:r>
      <w:proofErr w:type="spellStart"/>
      <w:r w:rsidR="0013695A">
        <w:t>Myriad</w:t>
      </w:r>
      <w:r>
        <w:t>RF</w:t>
      </w:r>
      <w:proofErr w:type="spellEnd"/>
      <w:r>
        <w:t xml:space="preserve"> board is the RF section of RASDR</w:t>
      </w:r>
      <w:r w:rsidR="00DB1EEC">
        <w:t xml:space="preserve">, and interfaces directly to </w:t>
      </w:r>
      <w:proofErr w:type="spellStart"/>
      <w:r w:rsidR="00DB1EEC">
        <w:t>DigiRED</w:t>
      </w:r>
      <w:proofErr w:type="spellEnd"/>
      <w:r w:rsidR="00DB1EEC">
        <w:t xml:space="preserve"> via the X3 </w:t>
      </w:r>
      <w:proofErr w:type="gramStart"/>
      <w:r w:rsidR="00DB1EEC">
        <w:t>connector .</w:t>
      </w:r>
      <w:proofErr w:type="gramEnd"/>
      <w:r w:rsidR="00DB1EEC">
        <w:t xml:space="preserve">  The SMA connectors are for transmit and receive sections. Only receive operations are currently supported by the RASDR team</w:t>
      </w:r>
      <w:r>
        <w:t>.</w:t>
      </w:r>
      <w:bookmarkEnd w:id="75"/>
      <w:bookmarkEnd w:id="76"/>
      <w:bookmarkEnd w:id="77"/>
    </w:p>
    <w:tbl>
      <w:tblPr>
        <w:tblW w:w="9594" w:type="dxa"/>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107"/>
        <w:gridCol w:w="1562"/>
        <w:gridCol w:w="6925"/>
      </w:tblGrid>
      <w:tr w:rsidR="005A5115" w:rsidRPr="00022324" w:rsidTr="00022324">
        <w:trPr>
          <w:cantSplit/>
          <w:trHeight w:val="466"/>
          <w:jc w:val="center"/>
        </w:trPr>
        <w:tc>
          <w:tcPr>
            <w:tcW w:w="1107" w:type="dxa"/>
            <w:tcBorders>
              <w:top w:val="single" w:sz="6" w:space="0" w:color="auto"/>
              <w:left w:val="outset" w:sz="6" w:space="0" w:color="auto"/>
              <w:bottom w:val="outset" w:sz="6" w:space="0" w:color="auto"/>
              <w:right w:val="outset" w:sz="6" w:space="0" w:color="auto"/>
            </w:tcBorders>
            <w:shd w:val="clear" w:color="auto" w:fill="FFFF00"/>
            <w:tcMar>
              <w:top w:w="0" w:type="dxa"/>
              <w:left w:w="0" w:type="dxa"/>
              <w:bottom w:w="0" w:type="dxa"/>
              <w:right w:w="0" w:type="dxa"/>
            </w:tcMar>
            <w:vAlign w:val="center"/>
            <w:hideMark/>
          </w:tcPr>
          <w:p w:rsidR="00264C55" w:rsidRDefault="0044053D">
            <w:pPr>
              <w:spacing w:after="100" w:afterAutospacing="1" w:line="240" w:lineRule="auto"/>
              <w:ind w:left="117"/>
              <w:rPr>
                <w:sz w:val="20"/>
                <w:szCs w:val="20"/>
              </w:rPr>
            </w:pPr>
            <w:r w:rsidRPr="0044053D">
              <w:rPr>
                <w:rStyle w:val="Strong"/>
                <w:rFonts w:eastAsiaTheme="majorEastAsia"/>
                <w:sz w:val="20"/>
                <w:szCs w:val="20"/>
              </w:rPr>
              <w:t>Connector</w:t>
            </w:r>
          </w:p>
        </w:tc>
        <w:tc>
          <w:tcPr>
            <w:tcW w:w="1562" w:type="dxa"/>
            <w:tcBorders>
              <w:top w:val="single" w:sz="6" w:space="0" w:color="auto"/>
              <w:left w:val="outset" w:sz="6" w:space="0" w:color="auto"/>
              <w:bottom w:val="outset" w:sz="6" w:space="0" w:color="auto"/>
              <w:right w:val="outset" w:sz="6" w:space="0" w:color="auto"/>
            </w:tcBorders>
            <w:shd w:val="clear" w:color="auto" w:fill="FFFF00"/>
            <w:tcMar>
              <w:top w:w="0" w:type="dxa"/>
              <w:left w:w="0" w:type="dxa"/>
              <w:bottom w:w="0" w:type="dxa"/>
              <w:right w:w="0" w:type="dxa"/>
            </w:tcMar>
            <w:vAlign w:val="center"/>
            <w:hideMark/>
          </w:tcPr>
          <w:p w:rsidR="00264C55" w:rsidRDefault="0044053D">
            <w:pPr>
              <w:spacing w:after="100" w:afterAutospacing="1" w:line="240" w:lineRule="auto"/>
              <w:ind w:left="144"/>
              <w:rPr>
                <w:sz w:val="20"/>
                <w:szCs w:val="20"/>
              </w:rPr>
            </w:pPr>
            <w:r w:rsidRPr="0044053D">
              <w:rPr>
                <w:rStyle w:val="Strong"/>
                <w:rFonts w:eastAsiaTheme="majorEastAsia"/>
                <w:sz w:val="20"/>
                <w:szCs w:val="20"/>
              </w:rPr>
              <w:t>Name</w:t>
            </w:r>
          </w:p>
        </w:tc>
        <w:tc>
          <w:tcPr>
            <w:tcW w:w="6925" w:type="dxa"/>
            <w:tcBorders>
              <w:top w:val="single" w:sz="6" w:space="0" w:color="auto"/>
              <w:left w:val="outset" w:sz="6" w:space="0" w:color="auto"/>
              <w:bottom w:val="outset" w:sz="6" w:space="0" w:color="auto"/>
              <w:right w:val="outset" w:sz="6" w:space="0" w:color="auto"/>
            </w:tcBorders>
            <w:shd w:val="clear" w:color="auto" w:fill="FFFF00"/>
            <w:tcMar>
              <w:top w:w="0" w:type="dxa"/>
              <w:left w:w="0" w:type="dxa"/>
              <w:bottom w:w="0" w:type="dxa"/>
              <w:right w:w="0" w:type="dxa"/>
            </w:tcMar>
            <w:vAlign w:val="center"/>
            <w:hideMark/>
          </w:tcPr>
          <w:p w:rsidR="00264C55" w:rsidRDefault="0044053D">
            <w:pPr>
              <w:spacing w:after="100" w:afterAutospacing="1" w:line="240" w:lineRule="auto"/>
              <w:ind w:left="142"/>
              <w:rPr>
                <w:sz w:val="20"/>
                <w:szCs w:val="20"/>
              </w:rPr>
            </w:pPr>
            <w:r w:rsidRPr="0044053D">
              <w:rPr>
                <w:rStyle w:val="Strong"/>
                <w:rFonts w:eastAsiaTheme="majorEastAsia"/>
                <w:sz w:val="20"/>
                <w:szCs w:val="20"/>
              </w:rPr>
              <w:t>Description</w:t>
            </w:r>
          </w:p>
        </w:tc>
      </w:tr>
      <w:tr w:rsidR="005A5115" w:rsidRPr="00022324" w:rsidTr="00022324">
        <w:trPr>
          <w:cantSplit/>
          <w:trHeight w:val="408"/>
          <w:jc w:val="center"/>
        </w:trPr>
        <w:tc>
          <w:tcPr>
            <w:tcW w:w="1107" w:type="dxa"/>
            <w:tcBorders>
              <w:top w:val="single"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264C55" w:rsidRDefault="0044053D">
            <w:pPr>
              <w:spacing w:after="100" w:afterAutospacing="1"/>
              <w:ind w:left="117"/>
              <w:rPr>
                <w:sz w:val="20"/>
                <w:szCs w:val="20"/>
              </w:rPr>
            </w:pPr>
            <w:r w:rsidRPr="0044053D">
              <w:rPr>
                <w:sz w:val="20"/>
                <w:szCs w:val="20"/>
              </w:rPr>
              <w:t>X2</w:t>
            </w:r>
          </w:p>
        </w:tc>
        <w:tc>
          <w:tcPr>
            <w:tcW w:w="1562" w:type="dxa"/>
            <w:tcBorders>
              <w:top w:val="single"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264C55" w:rsidRDefault="0044053D">
            <w:pPr>
              <w:spacing w:after="100" w:afterAutospacing="1"/>
              <w:ind w:left="144"/>
              <w:rPr>
                <w:sz w:val="20"/>
                <w:szCs w:val="20"/>
              </w:rPr>
            </w:pPr>
            <w:r w:rsidRPr="0044053D">
              <w:rPr>
                <w:sz w:val="20"/>
                <w:szCs w:val="20"/>
              </w:rPr>
              <w:t>+5 V supply</w:t>
            </w:r>
          </w:p>
        </w:tc>
        <w:tc>
          <w:tcPr>
            <w:tcW w:w="6925" w:type="dxa"/>
            <w:tcBorders>
              <w:top w:val="single"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264C55" w:rsidRDefault="0044053D">
            <w:pPr>
              <w:spacing w:after="100" w:afterAutospacing="1"/>
              <w:ind w:left="142"/>
              <w:rPr>
                <w:sz w:val="20"/>
                <w:szCs w:val="20"/>
              </w:rPr>
            </w:pPr>
            <w:r w:rsidRPr="0044053D">
              <w:rPr>
                <w:sz w:val="20"/>
                <w:szCs w:val="20"/>
              </w:rPr>
              <w:t xml:space="preserve">External +5 V supply. Supplied via </w:t>
            </w:r>
            <w:proofErr w:type="spellStart"/>
            <w:r w:rsidRPr="0044053D">
              <w:rPr>
                <w:sz w:val="20"/>
                <w:szCs w:val="20"/>
              </w:rPr>
              <w:t>DigiRed</w:t>
            </w:r>
            <w:proofErr w:type="spellEnd"/>
          </w:p>
        </w:tc>
      </w:tr>
      <w:tr w:rsidR="005A5115" w:rsidRPr="00022324" w:rsidTr="00022324">
        <w:trPr>
          <w:cantSplit/>
          <w:trHeight w:val="588"/>
          <w:jc w:val="center"/>
        </w:trPr>
        <w:tc>
          <w:tcPr>
            <w:tcW w:w="1107" w:type="dxa"/>
            <w:tcBorders>
              <w:top w:val="single"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264C55" w:rsidRDefault="0044053D">
            <w:pPr>
              <w:spacing w:after="100" w:afterAutospacing="1"/>
              <w:ind w:left="117"/>
              <w:rPr>
                <w:sz w:val="20"/>
                <w:szCs w:val="20"/>
              </w:rPr>
            </w:pPr>
            <w:r w:rsidRPr="0044053D">
              <w:rPr>
                <w:sz w:val="20"/>
                <w:szCs w:val="20"/>
              </w:rPr>
              <w:t>X3</w:t>
            </w:r>
          </w:p>
        </w:tc>
        <w:tc>
          <w:tcPr>
            <w:tcW w:w="1562" w:type="dxa"/>
            <w:tcBorders>
              <w:top w:val="single"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264C55" w:rsidRDefault="0044053D">
            <w:pPr>
              <w:spacing w:after="100" w:afterAutospacing="1"/>
              <w:ind w:left="144"/>
              <w:rPr>
                <w:sz w:val="20"/>
                <w:szCs w:val="20"/>
              </w:rPr>
            </w:pPr>
            <w:r w:rsidRPr="0044053D">
              <w:rPr>
                <w:sz w:val="20"/>
                <w:szCs w:val="20"/>
              </w:rPr>
              <w:t>Digital I/O</w:t>
            </w:r>
          </w:p>
        </w:tc>
        <w:tc>
          <w:tcPr>
            <w:tcW w:w="6925" w:type="dxa"/>
            <w:tcBorders>
              <w:top w:val="single"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264C55" w:rsidRDefault="0044053D">
            <w:pPr>
              <w:spacing w:after="100" w:afterAutospacing="1"/>
              <w:ind w:left="142"/>
              <w:rPr>
                <w:sz w:val="20"/>
                <w:szCs w:val="20"/>
              </w:rPr>
            </w:pPr>
            <w:r w:rsidRPr="0044053D">
              <w:rPr>
                <w:sz w:val="20"/>
                <w:szCs w:val="20"/>
              </w:rPr>
              <w:t xml:space="preserve">The FX10A-80P is a standard connector used to interface the RF board directly to interface board or any other baseband board. Used by </w:t>
            </w:r>
            <w:proofErr w:type="spellStart"/>
            <w:r w:rsidRPr="0044053D">
              <w:rPr>
                <w:sz w:val="20"/>
                <w:szCs w:val="20"/>
              </w:rPr>
              <w:t>DigiRed</w:t>
            </w:r>
            <w:proofErr w:type="spellEnd"/>
            <w:r w:rsidRPr="0044053D">
              <w:rPr>
                <w:sz w:val="20"/>
                <w:szCs w:val="20"/>
              </w:rPr>
              <w:t xml:space="preserve">. For details see </w:t>
            </w:r>
            <w:r w:rsidR="00357253">
              <w:rPr>
                <w:sz w:val="20"/>
                <w:szCs w:val="20"/>
              </w:rPr>
              <w:t>appendix e.</w:t>
            </w:r>
          </w:p>
        </w:tc>
      </w:tr>
      <w:tr w:rsidR="005A5115" w:rsidRPr="00022324" w:rsidTr="00022324">
        <w:trPr>
          <w:cantSplit/>
          <w:jc w:val="center"/>
        </w:trPr>
        <w:tc>
          <w:tcPr>
            <w:tcW w:w="1107" w:type="dxa"/>
            <w:tcBorders>
              <w:top w:val="single"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264C55" w:rsidRDefault="0044053D">
            <w:pPr>
              <w:spacing w:after="100" w:afterAutospacing="1"/>
              <w:ind w:left="117"/>
              <w:rPr>
                <w:sz w:val="20"/>
                <w:szCs w:val="20"/>
              </w:rPr>
            </w:pPr>
            <w:r w:rsidRPr="0044053D">
              <w:rPr>
                <w:sz w:val="20"/>
                <w:szCs w:val="20"/>
              </w:rPr>
              <w:t>X4</w:t>
            </w:r>
          </w:p>
        </w:tc>
        <w:tc>
          <w:tcPr>
            <w:tcW w:w="1562" w:type="dxa"/>
            <w:tcBorders>
              <w:top w:val="single"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264C55" w:rsidRDefault="0044053D">
            <w:pPr>
              <w:spacing w:after="100" w:afterAutospacing="1"/>
              <w:ind w:left="144"/>
              <w:rPr>
                <w:sz w:val="20"/>
                <w:szCs w:val="20"/>
              </w:rPr>
            </w:pPr>
            <w:r w:rsidRPr="0044053D">
              <w:rPr>
                <w:sz w:val="20"/>
                <w:szCs w:val="20"/>
              </w:rPr>
              <w:t>TX  Analog I/Q</w:t>
            </w:r>
          </w:p>
        </w:tc>
        <w:tc>
          <w:tcPr>
            <w:tcW w:w="6925" w:type="dxa"/>
            <w:tcBorders>
              <w:top w:val="single"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264C55" w:rsidRDefault="0044053D">
            <w:pPr>
              <w:spacing w:after="100" w:afterAutospacing="1"/>
              <w:ind w:left="142"/>
              <w:rPr>
                <w:sz w:val="20"/>
                <w:szCs w:val="20"/>
              </w:rPr>
            </w:pPr>
            <w:r w:rsidRPr="0044053D">
              <w:rPr>
                <w:sz w:val="20"/>
                <w:szCs w:val="20"/>
              </w:rPr>
              <w:t xml:space="preserve">Connector used to supply Transmit analog I/Q </w:t>
            </w:r>
            <w:proofErr w:type="gramStart"/>
            <w:r w:rsidRPr="0044053D">
              <w:rPr>
                <w:sz w:val="20"/>
                <w:szCs w:val="20"/>
              </w:rPr>
              <w:t>signals</w:t>
            </w:r>
            <w:proofErr w:type="gramEnd"/>
            <w:r w:rsidRPr="0044053D">
              <w:rPr>
                <w:sz w:val="20"/>
                <w:szCs w:val="20"/>
              </w:rPr>
              <w:t>.</w:t>
            </w:r>
            <w:r w:rsidR="00357253">
              <w:rPr>
                <w:sz w:val="20"/>
                <w:szCs w:val="20"/>
              </w:rPr>
              <w:t xml:space="preserve"> Not usable on RASDR2 without hardware change.</w:t>
            </w:r>
          </w:p>
        </w:tc>
      </w:tr>
      <w:tr w:rsidR="005A5115" w:rsidRPr="00022324" w:rsidTr="00022324">
        <w:trPr>
          <w:cantSplit/>
          <w:jc w:val="center"/>
        </w:trPr>
        <w:tc>
          <w:tcPr>
            <w:tcW w:w="1107" w:type="dxa"/>
            <w:tcBorders>
              <w:top w:val="single"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264C55" w:rsidRDefault="0044053D">
            <w:pPr>
              <w:spacing w:after="100" w:afterAutospacing="1"/>
              <w:ind w:left="117"/>
              <w:rPr>
                <w:sz w:val="20"/>
                <w:szCs w:val="20"/>
              </w:rPr>
            </w:pPr>
            <w:r w:rsidRPr="0044053D">
              <w:rPr>
                <w:sz w:val="20"/>
                <w:szCs w:val="20"/>
              </w:rPr>
              <w:t>X5</w:t>
            </w:r>
          </w:p>
        </w:tc>
        <w:tc>
          <w:tcPr>
            <w:tcW w:w="1562" w:type="dxa"/>
            <w:tcBorders>
              <w:top w:val="single"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264C55" w:rsidRDefault="0044053D">
            <w:pPr>
              <w:spacing w:after="100" w:afterAutospacing="1"/>
              <w:ind w:left="144"/>
              <w:rPr>
                <w:sz w:val="20"/>
                <w:szCs w:val="20"/>
              </w:rPr>
            </w:pPr>
            <w:r w:rsidRPr="0044053D">
              <w:rPr>
                <w:sz w:val="20"/>
                <w:szCs w:val="20"/>
              </w:rPr>
              <w:t>RX  Analog I/Q</w:t>
            </w:r>
          </w:p>
        </w:tc>
        <w:tc>
          <w:tcPr>
            <w:tcW w:w="6925" w:type="dxa"/>
            <w:tcBorders>
              <w:top w:val="single"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264C55" w:rsidRDefault="0044053D">
            <w:pPr>
              <w:spacing w:after="100" w:afterAutospacing="1"/>
              <w:ind w:left="142"/>
              <w:rPr>
                <w:sz w:val="20"/>
                <w:szCs w:val="20"/>
              </w:rPr>
            </w:pPr>
            <w:r w:rsidRPr="0044053D">
              <w:rPr>
                <w:sz w:val="20"/>
                <w:szCs w:val="20"/>
              </w:rPr>
              <w:t>Connector used to measure Receive analog I/Q signals.</w:t>
            </w:r>
            <w:r w:rsidR="00357253">
              <w:rPr>
                <w:sz w:val="20"/>
                <w:szCs w:val="20"/>
              </w:rPr>
              <w:t xml:space="preserve"> Not usable on RASDR2 without hardware change.</w:t>
            </w:r>
          </w:p>
        </w:tc>
      </w:tr>
      <w:tr w:rsidR="005A5115" w:rsidRPr="00022324" w:rsidTr="00022324">
        <w:trPr>
          <w:cantSplit/>
          <w:jc w:val="center"/>
        </w:trPr>
        <w:tc>
          <w:tcPr>
            <w:tcW w:w="1107" w:type="dxa"/>
            <w:tcBorders>
              <w:top w:val="single"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264C55" w:rsidRDefault="0044053D">
            <w:pPr>
              <w:spacing w:after="100" w:afterAutospacing="1"/>
              <w:ind w:left="117"/>
              <w:rPr>
                <w:rFonts w:eastAsia="Times New Roman"/>
                <w:sz w:val="20"/>
                <w:szCs w:val="20"/>
                <w:lang w:val="en-GB" w:eastAsia="en-GB"/>
              </w:rPr>
            </w:pPr>
            <w:r w:rsidRPr="0044053D">
              <w:rPr>
                <w:rFonts w:eastAsia="Times New Roman"/>
                <w:sz w:val="20"/>
                <w:szCs w:val="20"/>
                <w:lang w:val="en-GB" w:eastAsia="en-GB"/>
              </w:rPr>
              <w:t>X6</w:t>
            </w:r>
          </w:p>
        </w:tc>
        <w:tc>
          <w:tcPr>
            <w:tcW w:w="1562" w:type="dxa"/>
            <w:tcBorders>
              <w:top w:val="single"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264C55" w:rsidRDefault="0044053D">
            <w:pPr>
              <w:spacing w:after="100" w:afterAutospacing="1"/>
              <w:ind w:left="144"/>
              <w:rPr>
                <w:sz w:val="20"/>
                <w:szCs w:val="20"/>
                <w:lang w:val="en-GB" w:eastAsia="en-GB"/>
              </w:rPr>
            </w:pPr>
            <w:r w:rsidRPr="0044053D">
              <w:rPr>
                <w:sz w:val="20"/>
                <w:szCs w:val="20"/>
                <w:lang w:val="en-GB" w:eastAsia="en-GB"/>
              </w:rPr>
              <w:t>RXTEST</w:t>
            </w:r>
          </w:p>
        </w:tc>
        <w:tc>
          <w:tcPr>
            <w:tcW w:w="6925" w:type="dxa"/>
            <w:tcBorders>
              <w:top w:val="single"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264C55" w:rsidRDefault="0044053D">
            <w:pPr>
              <w:spacing w:after="100" w:afterAutospacing="1"/>
              <w:ind w:left="142"/>
              <w:rPr>
                <w:rFonts w:eastAsia="Times New Roman"/>
                <w:sz w:val="20"/>
                <w:szCs w:val="20"/>
                <w:lang w:val="en-GB" w:eastAsia="en-GB"/>
              </w:rPr>
            </w:pPr>
            <w:r w:rsidRPr="0044053D">
              <w:rPr>
                <w:rFonts w:eastAsia="Times New Roman"/>
                <w:sz w:val="20"/>
                <w:szCs w:val="20"/>
                <w:lang w:val="en-GB" w:eastAsia="en-GB"/>
              </w:rPr>
              <w:t>SMA connector provides connection to low band or high band RX input. </w:t>
            </w:r>
          </w:p>
        </w:tc>
      </w:tr>
      <w:tr w:rsidR="005A5115" w:rsidRPr="00022324" w:rsidTr="00022324">
        <w:trPr>
          <w:cantSplit/>
          <w:jc w:val="center"/>
        </w:trPr>
        <w:tc>
          <w:tcPr>
            <w:tcW w:w="1107" w:type="dxa"/>
            <w:tcBorders>
              <w:top w:val="single"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264C55" w:rsidRDefault="0044053D">
            <w:pPr>
              <w:spacing w:after="100" w:afterAutospacing="1"/>
              <w:ind w:left="117"/>
              <w:rPr>
                <w:sz w:val="20"/>
                <w:szCs w:val="20"/>
              </w:rPr>
            </w:pPr>
            <w:r w:rsidRPr="0044053D">
              <w:rPr>
                <w:sz w:val="20"/>
                <w:szCs w:val="20"/>
              </w:rPr>
              <w:t>X7</w:t>
            </w:r>
          </w:p>
        </w:tc>
        <w:tc>
          <w:tcPr>
            <w:tcW w:w="1562" w:type="dxa"/>
            <w:tcBorders>
              <w:top w:val="single"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264C55" w:rsidRDefault="0044053D">
            <w:pPr>
              <w:spacing w:after="100" w:afterAutospacing="1"/>
              <w:ind w:left="144"/>
              <w:rPr>
                <w:sz w:val="20"/>
                <w:szCs w:val="20"/>
              </w:rPr>
            </w:pPr>
            <w:r w:rsidRPr="0044053D">
              <w:rPr>
                <w:sz w:val="20"/>
                <w:szCs w:val="20"/>
              </w:rPr>
              <w:t>TXTEST</w:t>
            </w:r>
          </w:p>
        </w:tc>
        <w:tc>
          <w:tcPr>
            <w:tcW w:w="6925" w:type="dxa"/>
            <w:tcBorders>
              <w:top w:val="single"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264C55" w:rsidRDefault="0044053D">
            <w:pPr>
              <w:spacing w:after="100" w:afterAutospacing="1"/>
              <w:ind w:left="142"/>
              <w:rPr>
                <w:sz w:val="20"/>
                <w:szCs w:val="20"/>
              </w:rPr>
            </w:pPr>
            <w:r w:rsidRPr="0044053D">
              <w:rPr>
                <w:sz w:val="20"/>
                <w:szCs w:val="20"/>
              </w:rPr>
              <w:t>SMA connector that provides connection to low band or high band TX output. Not supported by the RASDR</w:t>
            </w:r>
            <w:r w:rsidR="00357253">
              <w:rPr>
                <w:sz w:val="20"/>
                <w:szCs w:val="20"/>
              </w:rPr>
              <w:t>2</w:t>
            </w:r>
            <w:r w:rsidRPr="0044053D">
              <w:rPr>
                <w:sz w:val="20"/>
                <w:szCs w:val="20"/>
              </w:rPr>
              <w:t>.</w:t>
            </w:r>
          </w:p>
        </w:tc>
      </w:tr>
      <w:tr w:rsidR="005A5115" w:rsidRPr="00022324" w:rsidTr="00022324">
        <w:trPr>
          <w:cantSplit/>
          <w:jc w:val="center"/>
        </w:trPr>
        <w:tc>
          <w:tcPr>
            <w:tcW w:w="1107" w:type="dxa"/>
            <w:tcBorders>
              <w:top w:val="single"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264C55" w:rsidRDefault="0044053D">
            <w:pPr>
              <w:spacing w:after="100" w:afterAutospacing="1"/>
              <w:ind w:left="117"/>
              <w:rPr>
                <w:sz w:val="20"/>
                <w:szCs w:val="20"/>
              </w:rPr>
            </w:pPr>
            <w:r w:rsidRPr="0044053D">
              <w:rPr>
                <w:sz w:val="20"/>
                <w:szCs w:val="20"/>
              </w:rPr>
              <w:t>X8</w:t>
            </w:r>
          </w:p>
        </w:tc>
        <w:tc>
          <w:tcPr>
            <w:tcW w:w="1562" w:type="dxa"/>
            <w:tcBorders>
              <w:top w:val="single"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264C55" w:rsidRDefault="0044053D">
            <w:pPr>
              <w:spacing w:after="100" w:afterAutospacing="1"/>
              <w:ind w:left="144"/>
              <w:rPr>
                <w:sz w:val="20"/>
                <w:szCs w:val="20"/>
              </w:rPr>
            </w:pPr>
            <w:r w:rsidRPr="0044053D">
              <w:rPr>
                <w:sz w:val="20"/>
                <w:szCs w:val="20"/>
              </w:rPr>
              <w:t>Ext – CLK</w:t>
            </w:r>
          </w:p>
        </w:tc>
        <w:tc>
          <w:tcPr>
            <w:tcW w:w="6925" w:type="dxa"/>
            <w:tcBorders>
              <w:top w:val="single"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264C55" w:rsidRDefault="0044053D">
            <w:pPr>
              <w:spacing w:after="100" w:afterAutospacing="1"/>
              <w:ind w:left="142"/>
              <w:rPr>
                <w:sz w:val="20"/>
                <w:szCs w:val="20"/>
              </w:rPr>
            </w:pPr>
            <w:r w:rsidRPr="0044053D">
              <w:rPr>
                <w:sz w:val="20"/>
                <w:szCs w:val="20"/>
              </w:rPr>
              <w:t xml:space="preserve">Connector used to supply PLL clock externally. Use external clock on </w:t>
            </w:r>
            <w:proofErr w:type="spellStart"/>
            <w:r w:rsidRPr="0044053D">
              <w:rPr>
                <w:sz w:val="20"/>
                <w:szCs w:val="20"/>
              </w:rPr>
              <w:t>DigiRed</w:t>
            </w:r>
            <w:proofErr w:type="spellEnd"/>
            <w:r w:rsidRPr="0044053D">
              <w:rPr>
                <w:sz w:val="20"/>
                <w:szCs w:val="20"/>
              </w:rPr>
              <w:t xml:space="preserve"> connector.</w:t>
            </w:r>
          </w:p>
        </w:tc>
      </w:tr>
      <w:tr w:rsidR="005A5115" w:rsidRPr="00022324" w:rsidTr="00022324">
        <w:trPr>
          <w:cantSplit/>
          <w:jc w:val="center"/>
        </w:trPr>
        <w:tc>
          <w:tcPr>
            <w:tcW w:w="1107" w:type="dxa"/>
            <w:tcBorders>
              <w:top w:val="single"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264C55" w:rsidRDefault="0044053D">
            <w:pPr>
              <w:spacing w:after="100" w:afterAutospacing="1"/>
              <w:ind w:left="117"/>
              <w:rPr>
                <w:sz w:val="20"/>
                <w:szCs w:val="20"/>
              </w:rPr>
            </w:pPr>
            <w:r w:rsidRPr="0044053D">
              <w:rPr>
                <w:sz w:val="20"/>
                <w:szCs w:val="20"/>
              </w:rPr>
              <w:t>X9</w:t>
            </w:r>
          </w:p>
        </w:tc>
        <w:tc>
          <w:tcPr>
            <w:tcW w:w="1562" w:type="dxa"/>
            <w:tcBorders>
              <w:top w:val="single"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264C55" w:rsidRDefault="0044053D">
            <w:pPr>
              <w:spacing w:after="100" w:afterAutospacing="1"/>
              <w:ind w:left="144"/>
              <w:rPr>
                <w:sz w:val="20"/>
                <w:szCs w:val="20"/>
              </w:rPr>
            </w:pPr>
            <w:r w:rsidRPr="0044053D">
              <w:rPr>
                <w:sz w:val="20"/>
                <w:szCs w:val="20"/>
              </w:rPr>
              <w:t>Ext – SPI</w:t>
            </w:r>
          </w:p>
        </w:tc>
        <w:tc>
          <w:tcPr>
            <w:tcW w:w="6925" w:type="dxa"/>
            <w:tcBorders>
              <w:top w:val="single"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264C55" w:rsidRDefault="0044053D">
            <w:pPr>
              <w:spacing w:after="100" w:afterAutospacing="1"/>
              <w:ind w:left="142"/>
              <w:rPr>
                <w:sz w:val="20"/>
                <w:szCs w:val="20"/>
              </w:rPr>
            </w:pPr>
            <w:r w:rsidRPr="0044053D">
              <w:rPr>
                <w:sz w:val="20"/>
                <w:szCs w:val="20"/>
              </w:rPr>
              <w:t xml:space="preserve">Connector used to control LMS6002DFN SPI registers externally. SPI register are controlled via X3 connector through </w:t>
            </w:r>
            <w:proofErr w:type="spellStart"/>
            <w:r w:rsidRPr="0044053D">
              <w:rPr>
                <w:sz w:val="20"/>
                <w:szCs w:val="20"/>
              </w:rPr>
              <w:t>DigiRed</w:t>
            </w:r>
            <w:proofErr w:type="spellEnd"/>
            <w:r w:rsidRPr="0044053D">
              <w:rPr>
                <w:sz w:val="20"/>
                <w:szCs w:val="20"/>
              </w:rPr>
              <w:t xml:space="preserve"> board. </w:t>
            </w:r>
          </w:p>
        </w:tc>
      </w:tr>
    </w:tbl>
    <w:p w:rsidR="006357CB" w:rsidRDefault="006357CB" w:rsidP="006357CB">
      <w:pPr>
        <w:pStyle w:val="Caption"/>
        <w:rPr>
          <w:rStyle w:val="Strong"/>
          <w:b/>
          <w:bCs/>
        </w:rPr>
      </w:pPr>
      <w:bookmarkStart w:id="78" w:name="_Ref412790711"/>
      <w:bookmarkStart w:id="79" w:name="_Toc420167628"/>
      <w:proofErr w:type="gramStart"/>
      <w:r>
        <w:t xml:space="preserve">Table </w:t>
      </w:r>
      <w:fldSimple w:instr=" SEQ Table \* ARABIC ">
        <w:r w:rsidR="00782482">
          <w:rPr>
            <w:noProof/>
          </w:rPr>
          <w:t>7</w:t>
        </w:r>
      </w:fldSimple>
      <w:bookmarkEnd w:id="78"/>
      <w:r>
        <w:t>.</w:t>
      </w:r>
      <w:proofErr w:type="gramEnd"/>
      <w:r>
        <w:t xml:space="preserve"> </w:t>
      </w:r>
      <w:r w:rsidRPr="00AF2002">
        <w:t>Myriad-RF Board Connector Assignments</w:t>
      </w:r>
      <w:bookmarkEnd w:id="79"/>
    </w:p>
    <w:p w:rsidR="005A5115" w:rsidRPr="00185B68" w:rsidRDefault="005A5115" w:rsidP="00185B68">
      <w:pPr>
        <w:pStyle w:val="Heading3"/>
      </w:pPr>
      <w:bookmarkStart w:id="80" w:name="_Toc420167549"/>
      <w:r w:rsidRPr="00185B68">
        <w:rPr>
          <w:rStyle w:val="Strong"/>
          <w:b/>
          <w:bCs/>
        </w:rPr>
        <w:t>Configuration</w:t>
      </w:r>
      <w:r w:rsidR="00185B68" w:rsidRPr="00185B68">
        <w:rPr>
          <w:rStyle w:val="Strong"/>
          <w:b/>
          <w:bCs/>
        </w:rPr>
        <w:t xml:space="preserve"> </w:t>
      </w:r>
      <w:r w:rsidR="00254474">
        <w:rPr>
          <w:rStyle w:val="Strong"/>
          <w:b/>
          <w:bCs/>
        </w:rPr>
        <w:t>[Advanced users]</w:t>
      </w:r>
      <w:bookmarkEnd w:id="80"/>
    </w:p>
    <w:p w:rsidR="00022324" w:rsidRDefault="0013695A" w:rsidP="00254474">
      <w:pPr>
        <w:rPr>
          <w:noProof/>
        </w:rPr>
      </w:pPr>
      <w:r>
        <w:t xml:space="preserve">The </w:t>
      </w:r>
      <w:proofErr w:type="spellStart"/>
      <w:r w:rsidR="00F34883">
        <w:t>MyriadRF</w:t>
      </w:r>
      <w:proofErr w:type="spellEnd"/>
      <w:r w:rsidR="00F34883">
        <w:t xml:space="preserve"> board</w:t>
      </w:r>
      <w:r w:rsidR="00D84966">
        <w:t xml:space="preserve"> can be configured </w:t>
      </w:r>
      <w:r>
        <w:t>to a high level of</w:t>
      </w:r>
      <w:r w:rsidR="00254474">
        <w:t xml:space="preserve"> detail </w:t>
      </w:r>
      <w:r w:rsidR="00D84966">
        <w:t xml:space="preserve">through the </w:t>
      </w:r>
      <w:proofErr w:type="spellStart"/>
      <w:r w:rsidR="00D84966">
        <w:t>RASDRViewer</w:t>
      </w:r>
      <w:proofErr w:type="spellEnd"/>
      <w:r w:rsidR="00D84966">
        <w:t xml:space="preserve"> software</w:t>
      </w:r>
      <w:r>
        <w:t xml:space="preserve"> </w:t>
      </w:r>
      <w:r w:rsidR="00254474">
        <w:t xml:space="preserve">configuration utility </w:t>
      </w:r>
      <w:r>
        <w:t>via</w:t>
      </w:r>
      <w:r w:rsidR="00254474">
        <w:t xml:space="preserve"> the menu</w:t>
      </w:r>
      <w:r w:rsidR="00D84966">
        <w:t>. This contains the L</w:t>
      </w:r>
      <w:r w:rsidR="00A50E7A">
        <w:t xml:space="preserve">ime </w:t>
      </w:r>
      <w:r w:rsidR="00D84966">
        <w:t>M</w:t>
      </w:r>
      <w:r w:rsidR="00A50E7A">
        <w:t>icro</w:t>
      </w:r>
      <w:r w:rsidR="00F34883">
        <w:t>s</w:t>
      </w:r>
      <w:r w:rsidR="00A50E7A">
        <w:t>ystems</w:t>
      </w:r>
      <w:r w:rsidR="00F34883">
        <w:t xml:space="preserve"> Ltd. </w:t>
      </w:r>
      <w:r w:rsidR="00D84966">
        <w:t>configuration utility that comes with the Myriad RF board</w:t>
      </w:r>
      <w:sdt>
        <w:sdtPr>
          <w:id w:val="176356954"/>
          <w:citation/>
        </w:sdtPr>
        <w:sdtContent>
          <w:r w:rsidR="00D953D3">
            <w:fldChar w:fldCharType="begin"/>
          </w:r>
          <w:r w:rsidR="003677E8">
            <w:instrText xml:space="preserve"> CITATION htt1 \l 1033  </w:instrText>
          </w:r>
          <w:r w:rsidR="00D953D3">
            <w:fldChar w:fldCharType="separate"/>
          </w:r>
          <w:r w:rsidR="001844A7">
            <w:rPr>
              <w:noProof/>
            </w:rPr>
            <w:t xml:space="preserve"> </w:t>
          </w:r>
          <w:r w:rsidR="001844A7" w:rsidRPr="001844A7">
            <w:rPr>
              <w:noProof/>
            </w:rPr>
            <w:t>[21]</w:t>
          </w:r>
          <w:r w:rsidR="00D953D3">
            <w:rPr>
              <w:noProof/>
            </w:rPr>
            <w:fldChar w:fldCharType="end"/>
          </w:r>
        </w:sdtContent>
      </w:sdt>
      <w:r w:rsidR="00A50E7A">
        <w:t xml:space="preserve">. </w:t>
      </w:r>
      <w:r w:rsidR="00F34883">
        <w:rPr>
          <w:noProof/>
        </w:rPr>
        <w:t>T</w:t>
      </w:r>
      <w:r w:rsidR="00254474">
        <w:rPr>
          <w:noProof/>
        </w:rPr>
        <w:t>he main GUI takes care of all the settings needed to operate the receiver for most use cases.</w:t>
      </w:r>
    </w:p>
    <w:p w:rsidR="00022324" w:rsidRDefault="00022324">
      <w:pPr>
        <w:rPr>
          <w:noProof/>
        </w:rPr>
      </w:pPr>
      <w:r>
        <w:rPr>
          <w:noProof/>
        </w:rPr>
        <w:br w:type="page"/>
      </w:r>
    </w:p>
    <w:p w:rsidR="00F7523A" w:rsidRDefault="00F7523A" w:rsidP="00AE6BC9">
      <w:pPr>
        <w:pStyle w:val="Heading2"/>
      </w:pPr>
      <w:bookmarkStart w:id="81" w:name="_Toc413326124"/>
      <w:bookmarkStart w:id="82" w:name="_Toc413321909"/>
      <w:bookmarkStart w:id="83" w:name="_Toc413326125"/>
      <w:bookmarkStart w:id="84" w:name="_Toc413321910"/>
      <w:bookmarkStart w:id="85" w:name="_Toc413321949"/>
      <w:bookmarkStart w:id="86" w:name="_Toc413326126"/>
      <w:bookmarkStart w:id="87" w:name="_Toc413326166"/>
      <w:bookmarkStart w:id="88" w:name="_Toc413321911"/>
      <w:bookmarkStart w:id="89" w:name="_Toc413326127"/>
      <w:bookmarkStart w:id="90" w:name="_Toc420167550"/>
      <w:bookmarkEnd w:id="81"/>
      <w:bookmarkEnd w:id="82"/>
      <w:bookmarkEnd w:id="83"/>
      <w:bookmarkEnd w:id="84"/>
      <w:bookmarkEnd w:id="85"/>
      <w:bookmarkEnd w:id="86"/>
      <w:bookmarkEnd w:id="87"/>
      <w:bookmarkEnd w:id="88"/>
      <w:bookmarkEnd w:id="89"/>
      <w:proofErr w:type="spellStart"/>
      <w:r>
        <w:lastRenderedPageBreak/>
        <w:t>DigiRED</w:t>
      </w:r>
      <w:proofErr w:type="spellEnd"/>
      <w:r>
        <w:t xml:space="preserve"> </w:t>
      </w:r>
      <w:r w:rsidR="00A30C5F">
        <w:t>hardware</w:t>
      </w:r>
      <w:bookmarkEnd w:id="90"/>
    </w:p>
    <w:p w:rsidR="00A9576C" w:rsidRPr="00A9576C" w:rsidRDefault="00A9576C" w:rsidP="00A9576C">
      <w:pPr>
        <w:pStyle w:val="Heading3"/>
      </w:pPr>
      <w:bookmarkStart w:id="91" w:name="_Toc420167551"/>
      <w:r>
        <w:t>Input/output</w:t>
      </w:r>
      <w:bookmarkEnd w:id="91"/>
    </w:p>
    <w:p w:rsidR="00982869" w:rsidRDefault="00264C55" w:rsidP="00982869">
      <w:pPr>
        <w:jc w:val="center"/>
        <w:rPr>
          <w:noProof/>
        </w:rPr>
      </w:pPr>
      <w:r>
        <w:rPr>
          <w:noProof/>
        </w:rPr>
        <w:drawing>
          <wp:inline distT="0" distB="0" distL="0" distR="0" wp14:anchorId="4DB0D61D" wp14:editId="14130356">
            <wp:extent cx="2334260" cy="2355215"/>
            <wp:effectExtent l="0" t="0" r="0" b="0"/>
            <wp:docPr id="30" name="Object 30"/>
            <wp:cNvGraphicFramePr>
              <a:graphicFrameLocks xmlns:a="http://schemas.openxmlformats.org/drawingml/2006/main"/>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5867400" cy="5609271"/>
                      <a:chOff x="1600200" y="457200"/>
                      <a:chExt cx="5867400" cy="5609271"/>
                    </a:xfrm>
                  </a:grpSpPr>
                  <a:grpSp>
                    <a:nvGrpSpPr>
                      <a:cNvPr id="24" name="Group 23"/>
                      <a:cNvGrpSpPr/>
                    </a:nvGrpSpPr>
                    <a:grpSpPr>
                      <a:xfrm>
                        <a:off x="1600200" y="457200"/>
                        <a:ext cx="5867400" cy="5609271"/>
                        <a:chOff x="1600200" y="457200"/>
                        <a:chExt cx="5867400" cy="5609271"/>
                      </a:xfrm>
                    </a:grpSpPr>
                    <a:grpSp>
                      <a:nvGrpSpPr>
                        <a:cNvPr id="3" name="Group 12"/>
                        <a:cNvGrpSpPr/>
                      </a:nvGrpSpPr>
                      <a:grpSpPr>
                        <a:xfrm>
                          <a:off x="1600200" y="533400"/>
                          <a:ext cx="5692788" cy="5533071"/>
                          <a:chOff x="1600200" y="533400"/>
                          <a:chExt cx="5692788" cy="5533071"/>
                        </a:xfrm>
                      </a:grpSpPr>
                      <a:pic>
                        <a:nvPicPr>
                          <a:cNvPr id="5" name="Picture 4" descr="DigiRED_v1.bmp"/>
                          <a:cNvPicPr>
                            <a:picLocks noChangeAspect="1"/>
                          </a:cNvPicPr>
                        </a:nvPicPr>
                        <a:blipFill>
                          <a:blip r:embed="rId38"/>
                          <a:stretch>
                            <a:fillRect/>
                          </a:stretch>
                        </a:blipFill>
                        <a:spPr>
                          <a:xfrm>
                            <a:off x="1905000" y="762000"/>
                            <a:ext cx="5387988" cy="5304471"/>
                          </a:xfrm>
                          <a:prstGeom prst="rect">
                            <a:avLst/>
                          </a:prstGeom>
                        </a:spPr>
                      </a:pic>
                      <a:sp>
                        <a:nvSpPr>
                          <a:cNvPr id="6" name="Rectangle 5"/>
                          <a:cNvSpPr/>
                        </a:nvSpPr>
                        <a:spPr>
                          <a:xfrm>
                            <a:off x="3886200" y="533400"/>
                            <a:ext cx="838200" cy="1524000"/>
                          </a:xfrm>
                          <a:prstGeom prst="rect">
                            <a:avLst/>
                          </a:prstGeom>
                          <a:noFill/>
                          <a:ln>
                            <a:solidFill>
                              <a:schemeClr val="tx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2">
                            <a:schemeClr val="accent1">
                              <a:shade val="50000"/>
                            </a:schemeClr>
                          </a:lnRef>
                          <a:fillRef idx="1">
                            <a:schemeClr val="accent1"/>
                          </a:fillRef>
                          <a:effectRef idx="0">
                            <a:schemeClr val="accent1"/>
                          </a:effectRef>
                          <a:fontRef idx="minor">
                            <a:schemeClr val="lt1"/>
                          </a:fontRef>
                        </a:style>
                      </a:sp>
                      <a:sp>
                        <a:nvSpPr>
                          <a:cNvPr id="7" name="Rectangle 6"/>
                          <a:cNvSpPr/>
                        </a:nvSpPr>
                        <a:spPr>
                          <a:xfrm>
                            <a:off x="4724400" y="1371600"/>
                            <a:ext cx="1066800" cy="685800"/>
                          </a:xfrm>
                          <a:prstGeom prst="rect">
                            <a:avLst/>
                          </a:prstGeom>
                          <a:noFill/>
                          <a:ln>
                            <a:solidFill>
                              <a:schemeClr val="tx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2">
                            <a:schemeClr val="accent1">
                              <a:shade val="50000"/>
                            </a:schemeClr>
                          </a:lnRef>
                          <a:fillRef idx="1">
                            <a:schemeClr val="accent1"/>
                          </a:fillRef>
                          <a:effectRef idx="0">
                            <a:schemeClr val="accent1"/>
                          </a:effectRef>
                          <a:fontRef idx="minor">
                            <a:schemeClr val="lt1"/>
                          </a:fontRef>
                        </a:style>
                      </a:sp>
                      <a:sp>
                        <a:nvSpPr>
                          <a:cNvPr id="8" name="Rectangle 7"/>
                          <a:cNvSpPr/>
                        </a:nvSpPr>
                        <a:spPr>
                          <a:xfrm>
                            <a:off x="1600200" y="2667000"/>
                            <a:ext cx="1066800" cy="1143000"/>
                          </a:xfrm>
                          <a:prstGeom prst="rect">
                            <a:avLst/>
                          </a:prstGeom>
                          <a:noFill/>
                          <a:ln>
                            <a:solidFill>
                              <a:schemeClr val="tx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2">
                            <a:schemeClr val="accent1">
                              <a:shade val="50000"/>
                            </a:schemeClr>
                          </a:lnRef>
                          <a:fillRef idx="1">
                            <a:schemeClr val="accent1"/>
                          </a:fillRef>
                          <a:effectRef idx="0">
                            <a:schemeClr val="accent1"/>
                          </a:effectRef>
                          <a:fontRef idx="minor">
                            <a:schemeClr val="lt1"/>
                          </a:fontRef>
                        </a:style>
                      </a:sp>
                      <a:sp>
                        <a:nvSpPr>
                          <a:cNvPr id="9" name="Rectangle 8"/>
                          <a:cNvSpPr/>
                        </a:nvSpPr>
                        <a:spPr>
                          <a:xfrm>
                            <a:off x="1600200" y="4267200"/>
                            <a:ext cx="1066800" cy="1143000"/>
                          </a:xfrm>
                          <a:prstGeom prst="rect">
                            <a:avLst/>
                          </a:prstGeom>
                          <a:noFill/>
                          <a:ln>
                            <a:solidFill>
                              <a:schemeClr val="tx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2">
                            <a:schemeClr val="accent1">
                              <a:shade val="50000"/>
                            </a:schemeClr>
                          </a:lnRef>
                          <a:fillRef idx="1">
                            <a:schemeClr val="accent1"/>
                          </a:fillRef>
                          <a:effectRef idx="0">
                            <a:schemeClr val="accent1"/>
                          </a:effectRef>
                          <a:fontRef idx="minor">
                            <a:schemeClr val="lt1"/>
                          </a:fontRef>
                        </a:style>
                      </a:sp>
                      <a:sp>
                        <a:nvSpPr>
                          <a:cNvPr id="10" name="Rectangle 9"/>
                          <a:cNvSpPr/>
                        </a:nvSpPr>
                        <a:spPr>
                          <a:xfrm>
                            <a:off x="6477000" y="3124200"/>
                            <a:ext cx="685800" cy="1905000"/>
                          </a:xfrm>
                          <a:prstGeom prst="rect">
                            <a:avLst/>
                          </a:prstGeom>
                          <a:noFill/>
                          <a:ln>
                            <a:solidFill>
                              <a:schemeClr val="tx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2">
                            <a:schemeClr val="accent1">
                              <a:shade val="50000"/>
                            </a:schemeClr>
                          </a:lnRef>
                          <a:fillRef idx="1">
                            <a:schemeClr val="accent1"/>
                          </a:fillRef>
                          <a:effectRef idx="0">
                            <a:schemeClr val="accent1"/>
                          </a:effectRef>
                          <a:fontRef idx="minor">
                            <a:schemeClr val="lt1"/>
                          </a:fontRef>
                        </a:style>
                      </a:sp>
                      <a:sp>
                        <a:nvSpPr>
                          <a:cNvPr id="11" name="Rectangle 10"/>
                          <a:cNvSpPr/>
                        </a:nvSpPr>
                        <a:spPr>
                          <a:xfrm>
                            <a:off x="4724400" y="5257800"/>
                            <a:ext cx="1066800" cy="762000"/>
                          </a:xfrm>
                          <a:prstGeom prst="rect">
                            <a:avLst/>
                          </a:prstGeom>
                          <a:noFill/>
                          <a:ln>
                            <a:solidFill>
                              <a:schemeClr val="tx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2">
                            <a:schemeClr val="accent1">
                              <a:shade val="50000"/>
                            </a:schemeClr>
                          </a:lnRef>
                          <a:fillRef idx="1">
                            <a:schemeClr val="accent1"/>
                          </a:fillRef>
                          <a:effectRef idx="0">
                            <a:schemeClr val="accent1"/>
                          </a:effectRef>
                          <a:fontRef idx="minor">
                            <a:schemeClr val="lt1"/>
                          </a:fontRef>
                        </a:style>
                      </a:sp>
                      <a:sp>
                        <a:nvSpPr>
                          <a:cNvPr id="12" name="Rectangle 11"/>
                          <a:cNvSpPr/>
                        </a:nvSpPr>
                        <a:spPr>
                          <a:xfrm>
                            <a:off x="3276600" y="5257800"/>
                            <a:ext cx="1066800" cy="762000"/>
                          </a:xfrm>
                          <a:prstGeom prst="rect">
                            <a:avLst/>
                          </a:prstGeom>
                          <a:noFill/>
                          <a:ln>
                            <a:solidFill>
                              <a:schemeClr val="tx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2">
                            <a:schemeClr val="accent1">
                              <a:shade val="50000"/>
                            </a:schemeClr>
                          </a:lnRef>
                          <a:fillRef idx="1">
                            <a:schemeClr val="accent1"/>
                          </a:fillRef>
                          <a:effectRef idx="0">
                            <a:schemeClr val="accent1"/>
                          </a:effectRef>
                          <a:fontRef idx="minor">
                            <a:schemeClr val="lt1"/>
                          </a:fontRef>
                        </a:style>
                      </a:sp>
                    </a:grpSp>
                    <a:sp>
                      <a:nvSpPr>
                        <a:cNvPr id="15" name="Rectangle 14"/>
                        <a:cNvSpPr/>
                      </a:nvSpPr>
                      <a:spPr>
                        <a:xfrm>
                          <a:off x="3200400" y="2286000"/>
                          <a:ext cx="2590800" cy="838200"/>
                        </a:xfrm>
                        <a:prstGeom prst="rect">
                          <a:avLst/>
                        </a:prstGeom>
                        <a:noFill/>
                        <a:ln>
                          <a:solidFill>
                            <a:schemeClr val="tx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2">
                          <a:schemeClr val="accent1">
                            <a:shade val="50000"/>
                          </a:schemeClr>
                        </a:lnRef>
                        <a:fillRef idx="1">
                          <a:schemeClr val="accent1"/>
                        </a:fillRef>
                        <a:effectRef idx="0">
                          <a:schemeClr val="accent1"/>
                        </a:effectRef>
                        <a:fontRef idx="minor">
                          <a:schemeClr val="lt1"/>
                        </a:fontRef>
                      </a:style>
                    </a:sp>
                    <a:sp>
                      <a:nvSpPr>
                        <a:cNvPr id="16" name="TextBox 15"/>
                        <a:cNvSpPr txBox="1"/>
                      </a:nvSpPr>
                      <a:spPr>
                        <a:xfrm>
                          <a:off x="4114800" y="2438400"/>
                          <a:ext cx="914400" cy="584775"/>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3200" b="1" dirty="0" smtClean="0"/>
                              <a:t>X1</a:t>
                            </a:r>
                            <a:endParaRPr lang="en-US" sz="3200" b="1" dirty="0"/>
                          </a:p>
                        </a:txBody>
                        <a:useSpRect/>
                      </a:txSp>
                    </a:sp>
                    <a:sp>
                      <a:nvSpPr>
                        <a:cNvPr id="17" name="TextBox 16"/>
                        <a:cNvSpPr txBox="1"/>
                      </a:nvSpPr>
                      <a:spPr>
                        <a:xfrm>
                          <a:off x="4876800" y="1447800"/>
                          <a:ext cx="914400" cy="584775"/>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3200" b="1" dirty="0" smtClean="0">
                                <a:solidFill>
                                  <a:schemeClr val="bg1"/>
                                </a:solidFill>
                              </a:rPr>
                              <a:t>X2</a:t>
                            </a:r>
                            <a:endParaRPr lang="en-US" sz="3200" b="1" dirty="0">
                              <a:solidFill>
                                <a:schemeClr val="bg1"/>
                              </a:solidFill>
                            </a:endParaRPr>
                          </a:p>
                        </a:txBody>
                        <a:useSpRect/>
                      </a:txSp>
                    </a:sp>
                    <a:sp>
                      <a:nvSpPr>
                        <a:cNvPr id="18" name="TextBox 17"/>
                        <a:cNvSpPr txBox="1"/>
                      </a:nvSpPr>
                      <a:spPr>
                        <a:xfrm>
                          <a:off x="4038600" y="457200"/>
                          <a:ext cx="914400" cy="584775"/>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3200" b="1" dirty="0" smtClean="0"/>
                              <a:t>X7</a:t>
                            </a:r>
                            <a:endParaRPr lang="en-US" sz="3200" b="1" dirty="0"/>
                          </a:p>
                        </a:txBody>
                        <a:useSpRect/>
                      </a:txSp>
                    </a:sp>
                    <a:sp>
                      <a:nvSpPr>
                        <a:cNvPr id="19" name="TextBox 18"/>
                        <a:cNvSpPr txBox="1"/>
                      </a:nvSpPr>
                      <a:spPr>
                        <a:xfrm>
                          <a:off x="1600200" y="2920425"/>
                          <a:ext cx="914400" cy="584775"/>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3200" b="1" dirty="0" smtClean="0"/>
                              <a:t>X4</a:t>
                            </a:r>
                            <a:endParaRPr lang="en-US" sz="3200" b="1" dirty="0"/>
                          </a:p>
                        </a:txBody>
                        <a:useSpRect/>
                      </a:txSp>
                    </a:sp>
                    <a:sp>
                      <a:nvSpPr>
                        <a:cNvPr id="20" name="TextBox 19"/>
                        <a:cNvSpPr txBox="1"/>
                      </a:nvSpPr>
                      <a:spPr>
                        <a:xfrm>
                          <a:off x="1600200" y="4520625"/>
                          <a:ext cx="914400" cy="584775"/>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3200" b="1" dirty="0" smtClean="0"/>
                              <a:t>X5</a:t>
                            </a:r>
                            <a:endParaRPr lang="en-US" sz="3200" b="1" dirty="0"/>
                          </a:p>
                        </a:txBody>
                        <a:useSpRect/>
                      </a:txSp>
                    </a:sp>
                    <a:sp>
                      <a:nvSpPr>
                        <a:cNvPr id="21" name="TextBox 20"/>
                        <a:cNvSpPr txBox="1"/>
                      </a:nvSpPr>
                      <a:spPr>
                        <a:xfrm>
                          <a:off x="6553200" y="3758625"/>
                          <a:ext cx="914400" cy="584775"/>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3200" b="1" dirty="0" smtClean="0"/>
                              <a:t>X3</a:t>
                            </a:r>
                            <a:endParaRPr lang="en-US" sz="3200" b="1" dirty="0"/>
                          </a:p>
                        </a:txBody>
                        <a:useSpRect/>
                      </a:txSp>
                    </a:sp>
                    <a:sp>
                      <a:nvSpPr>
                        <a:cNvPr id="22" name="TextBox 21"/>
                        <a:cNvSpPr txBox="1"/>
                      </a:nvSpPr>
                      <a:spPr>
                        <a:xfrm>
                          <a:off x="3581400" y="5358825"/>
                          <a:ext cx="914400" cy="584775"/>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3200" b="1" dirty="0" smtClean="0">
                                <a:solidFill>
                                  <a:schemeClr val="bg1"/>
                                </a:solidFill>
                              </a:rPr>
                              <a:t>J1</a:t>
                            </a:r>
                            <a:endParaRPr lang="en-US" sz="3200" b="1" dirty="0">
                              <a:solidFill>
                                <a:schemeClr val="bg1"/>
                              </a:solidFill>
                            </a:endParaRPr>
                          </a:p>
                        </a:txBody>
                        <a:useSpRect/>
                      </a:txSp>
                    </a:sp>
                    <a:sp>
                      <a:nvSpPr>
                        <a:cNvPr id="23" name="TextBox 22"/>
                        <a:cNvSpPr txBox="1"/>
                      </a:nvSpPr>
                      <a:spPr>
                        <a:xfrm>
                          <a:off x="5105400" y="5358825"/>
                          <a:ext cx="914400" cy="584775"/>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3200" b="1" dirty="0" smtClean="0">
                                <a:solidFill>
                                  <a:schemeClr val="bg1"/>
                                </a:solidFill>
                              </a:rPr>
                              <a:t>J2</a:t>
                            </a:r>
                            <a:endParaRPr lang="en-US" sz="3200" b="1" dirty="0">
                              <a:solidFill>
                                <a:schemeClr val="bg1"/>
                              </a:solidFill>
                            </a:endParaRPr>
                          </a:p>
                        </a:txBody>
                        <a:useSpRect/>
                      </a:txSp>
                    </a:sp>
                  </a:grpSp>
                </lc:lockedCanvas>
              </a:graphicData>
            </a:graphic>
          </wp:inline>
        </w:drawing>
      </w:r>
    </w:p>
    <w:p w:rsidR="00982869" w:rsidRDefault="00982869" w:rsidP="00982869">
      <w:pPr>
        <w:pStyle w:val="Caption"/>
      </w:pPr>
      <w:bookmarkStart w:id="92" w:name="_Toc363038379"/>
      <w:bookmarkStart w:id="93" w:name="_Toc420167594"/>
      <w:r>
        <w:t xml:space="preserve">Figure </w:t>
      </w:r>
      <w:r w:rsidR="00D953D3">
        <w:fldChar w:fldCharType="begin"/>
      </w:r>
      <w:r>
        <w:instrText xml:space="preserve"> SEQ Figure \* ARABIC </w:instrText>
      </w:r>
      <w:r w:rsidR="00D953D3">
        <w:fldChar w:fldCharType="separate"/>
      </w:r>
      <w:r w:rsidR="00782482">
        <w:rPr>
          <w:noProof/>
        </w:rPr>
        <w:t>11</w:t>
      </w:r>
      <w:r w:rsidR="00D953D3">
        <w:fldChar w:fldCharType="end"/>
      </w:r>
      <w:r>
        <w:t xml:space="preserve"> </w:t>
      </w:r>
      <w:r>
        <w:rPr>
          <w:noProof/>
        </w:rPr>
        <w:t>DigiRED connection descriptions.</w:t>
      </w:r>
      <w:bookmarkEnd w:id="92"/>
      <w:bookmarkEnd w:id="93"/>
    </w:p>
    <w:p w:rsidR="00982869" w:rsidRDefault="00982869" w:rsidP="00982869">
      <w:pPr>
        <w:jc w:val="both"/>
      </w:pPr>
      <w:r>
        <w:t xml:space="preserve">The following table describes the </w:t>
      </w:r>
      <w:proofErr w:type="spellStart"/>
      <w:r w:rsidR="00CF5831">
        <w:t>DigiRED</w:t>
      </w:r>
      <w:proofErr w:type="spellEnd"/>
      <w:r w:rsidR="00CF5831">
        <w:t xml:space="preserve"> </w:t>
      </w:r>
      <w:r>
        <w:t>board connectors</w:t>
      </w:r>
      <w:r w:rsidR="003C66ED">
        <w:t xml:space="preserve"> shown in the figure above</w:t>
      </w:r>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96"/>
        <w:gridCol w:w="1965"/>
        <w:gridCol w:w="5781"/>
      </w:tblGrid>
      <w:tr w:rsidR="00982869" w:rsidRPr="003C66ED" w:rsidTr="003C66ED">
        <w:trPr>
          <w:trHeight w:val="498"/>
          <w:jc w:val="center"/>
        </w:trPr>
        <w:tc>
          <w:tcPr>
            <w:tcW w:w="1296" w:type="dxa"/>
            <w:tcBorders>
              <w:top w:val="single" w:sz="4" w:space="0" w:color="auto"/>
              <w:left w:val="single" w:sz="4" w:space="0" w:color="auto"/>
              <w:bottom w:val="single" w:sz="18" w:space="0" w:color="auto"/>
              <w:right w:val="single" w:sz="4" w:space="0" w:color="auto"/>
            </w:tcBorders>
            <w:shd w:val="clear" w:color="auto" w:fill="FFFF00"/>
            <w:noWrap/>
            <w:vAlign w:val="center"/>
            <w:hideMark/>
          </w:tcPr>
          <w:p w:rsidR="00264C55" w:rsidRDefault="0044053D">
            <w:pPr>
              <w:spacing w:after="0" w:line="240" w:lineRule="auto"/>
              <w:jc w:val="center"/>
              <w:rPr>
                <w:b/>
                <w:color w:val="000000"/>
                <w:sz w:val="20"/>
                <w:szCs w:val="20"/>
              </w:rPr>
            </w:pPr>
            <w:r w:rsidRPr="0044053D">
              <w:rPr>
                <w:b/>
                <w:color w:val="000000"/>
                <w:sz w:val="20"/>
                <w:szCs w:val="20"/>
              </w:rPr>
              <w:t>Connector</w:t>
            </w:r>
          </w:p>
        </w:tc>
        <w:tc>
          <w:tcPr>
            <w:tcW w:w="1965" w:type="dxa"/>
            <w:tcBorders>
              <w:top w:val="single" w:sz="4" w:space="0" w:color="auto"/>
              <w:left w:val="single" w:sz="4" w:space="0" w:color="auto"/>
              <w:bottom w:val="single" w:sz="18" w:space="0" w:color="auto"/>
              <w:right w:val="single" w:sz="4" w:space="0" w:color="auto"/>
            </w:tcBorders>
            <w:shd w:val="clear" w:color="auto" w:fill="FFFF00"/>
            <w:vAlign w:val="center"/>
            <w:hideMark/>
          </w:tcPr>
          <w:p w:rsidR="00264C55" w:rsidRDefault="0044053D">
            <w:pPr>
              <w:spacing w:after="0" w:line="240" w:lineRule="auto"/>
              <w:rPr>
                <w:b/>
                <w:color w:val="000000"/>
                <w:sz w:val="20"/>
                <w:szCs w:val="20"/>
              </w:rPr>
            </w:pPr>
            <w:r w:rsidRPr="0044053D">
              <w:rPr>
                <w:b/>
                <w:color w:val="000000"/>
                <w:sz w:val="20"/>
                <w:szCs w:val="20"/>
              </w:rPr>
              <w:t>Name</w:t>
            </w:r>
          </w:p>
        </w:tc>
        <w:tc>
          <w:tcPr>
            <w:tcW w:w="5781" w:type="dxa"/>
            <w:tcBorders>
              <w:top w:val="single" w:sz="4" w:space="0" w:color="auto"/>
              <w:left w:val="single" w:sz="4" w:space="0" w:color="auto"/>
              <w:bottom w:val="single" w:sz="18" w:space="0" w:color="auto"/>
              <w:right w:val="single" w:sz="4" w:space="0" w:color="auto"/>
            </w:tcBorders>
            <w:shd w:val="clear" w:color="auto" w:fill="FFFF00"/>
            <w:noWrap/>
            <w:vAlign w:val="center"/>
            <w:hideMark/>
          </w:tcPr>
          <w:p w:rsidR="00264C55" w:rsidRDefault="0044053D">
            <w:pPr>
              <w:spacing w:after="0" w:line="240" w:lineRule="auto"/>
              <w:rPr>
                <w:b/>
                <w:color w:val="000000"/>
                <w:sz w:val="20"/>
                <w:szCs w:val="20"/>
              </w:rPr>
            </w:pPr>
            <w:r w:rsidRPr="0044053D">
              <w:rPr>
                <w:b/>
                <w:color w:val="000000"/>
                <w:sz w:val="20"/>
                <w:szCs w:val="20"/>
              </w:rPr>
              <w:t>Description</w:t>
            </w:r>
          </w:p>
        </w:tc>
      </w:tr>
      <w:tr w:rsidR="00982869" w:rsidRPr="003C66ED" w:rsidTr="003C66ED">
        <w:trPr>
          <w:trHeight w:val="567"/>
          <w:jc w:val="center"/>
        </w:trPr>
        <w:tc>
          <w:tcPr>
            <w:tcW w:w="1296" w:type="dxa"/>
            <w:tcBorders>
              <w:top w:val="single" w:sz="18" w:space="0" w:color="auto"/>
              <w:left w:val="single" w:sz="4" w:space="0" w:color="auto"/>
              <w:bottom w:val="single" w:sz="4" w:space="0" w:color="auto"/>
              <w:right w:val="single" w:sz="4" w:space="0" w:color="auto"/>
            </w:tcBorders>
            <w:noWrap/>
            <w:vAlign w:val="center"/>
            <w:hideMark/>
          </w:tcPr>
          <w:p w:rsidR="00264C55" w:rsidRDefault="0044053D">
            <w:pPr>
              <w:spacing w:after="0" w:line="240" w:lineRule="auto"/>
              <w:jc w:val="center"/>
              <w:rPr>
                <w:color w:val="000000"/>
                <w:sz w:val="20"/>
                <w:szCs w:val="20"/>
              </w:rPr>
            </w:pPr>
            <w:r w:rsidRPr="0044053D">
              <w:rPr>
                <w:color w:val="000000"/>
                <w:sz w:val="20"/>
                <w:szCs w:val="20"/>
              </w:rPr>
              <w:t>X1</w:t>
            </w:r>
          </w:p>
        </w:tc>
        <w:tc>
          <w:tcPr>
            <w:tcW w:w="1965" w:type="dxa"/>
            <w:tcBorders>
              <w:top w:val="single" w:sz="18" w:space="0" w:color="auto"/>
              <w:left w:val="single" w:sz="4" w:space="0" w:color="auto"/>
              <w:bottom w:val="single" w:sz="4" w:space="0" w:color="auto"/>
              <w:right w:val="single" w:sz="4" w:space="0" w:color="auto"/>
            </w:tcBorders>
            <w:vAlign w:val="center"/>
            <w:hideMark/>
          </w:tcPr>
          <w:p w:rsidR="00264C55" w:rsidRDefault="0044053D">
            <w:pPr>
              <w:spacing w:after="0" w:line="240" w:lineRule="auto"/>
              <w:jc w:val="center"/>
              <w:rPr>
                <w:color w:val="000000"/>
                <w:sz w:val="20"/>
                <w:szCs w:val="20"/>
              </w:rPr>
            </w:pPr>
            <w:r w:rsidRPr="0044053D">
              <w:rPr>
                <w:color w:val="000000"/>
                <w:sz w:val="20"/>
                <w:szCs w:val="20"/>
              </w:rPr>
              <w:t>Myriad RF board connector</w:t>
            </w:r>
          </w:p>
        </w:tc>
        <w:tc>
          <w:tcPr>
            <w:tcW w:w="5781" w:type="dxa"/>
            <w:tcBorders>
              <w:top w:val="single" w:sz="18" w:space="0" w:color="auto"/>
              <w:left w:val="single" w:sz="4" w:space="0" w:color="auto"/>
              <w:bottom w:val="single" w:sz="4" w:space="0" w:color="auto"/>
              <w:right w:val="single" w:sz="4" w:space="0" w:color="auto"/>
            </w:tcBorders>
            <w:vAlign w:val="center"/>
            <w:hideMark/>
          </w:tcPr>
          <w:p w:rsidR="00264C55" w:rsidRDefault="0044053D">
            <w:pPr>
              <w:spacing w:after="0" w:line="240" w:lineRule="auto"/>
              <w:jc w:val="center"/>
              <w:rPr>
                <w:color w:val="000000"/>
                <w:sz w:val="20"/>
                <w:szCs w:val="20"/>
              </w:rPr>
            </w:pPr>
            <w:r w:rsidRPr="0044053D">
              <w:rPr>
                <w:color w:val="000000"/>
                <w:sz w:val="20"/>
                <w:szCs w:val="20"/>
              </w:rPr>
              <w:t>The FX10A-80P is a standard connector used to interface the Myriad-RF board directly to a base band board.</w:t>
            </w:r>
            <w:r w:rsidR="00D37271">
              <w:rPr>
                <w:color w:val="000000"/>
                <w:sz w:val="20"/>
                <w:szCs w:val="20"/>
              </w:rPr>
              <w:t xml:space="preserve"> See appendix e for more details.</w:t>
            </w:r>
          </w:p>
        </w:tc>
      </w:tr>
      <w:tr w:rsidR="00982869" w:rsidRPr="003C66ED" w:rsidTr="003C66ED">
        <w:trPr>
          <w:trHeight w:val="567"/>
          <w:jc w:val="center"/>
        </w:trPr>
        <w:tc>
          <w:tcPr>
            <w:tcW w:w="1296" w:type="dxa"/>
            <w:tcBorders>
              <w:top w:val="single" w:sz="4" w:space="0" w:color="auto"/>
              <w:left w:val="single" w:sz="4" w:space="0" w:color="auto"/>
              <w:bottom w:val="single" w:sz="4" w:space="0" w:color="auto"/>
              <w:right w:val="single" w:sz="4" w:space="0" w:color="auto"/>
            </w:tcBorders>
            <w:noWrap/>
            <w:vAlign w:val="center"/>
            <w:hideMark/>
          </w:tcPr>
          <w:p w:rsidR="00264C55" w:rsidRDefault="0044053D">
            <w:pPr>
              <w:spacing w:after="0" w:line="240" w:lineRule="auto"/>
              <w:jc w:val="center"/>
              <w:rPr>
                <w:color w:val="000000"/>
                <w:sz w:val="20"/>
                <w:szCs w:val="20"/>
              </w:rPr>
            </w:pPr>
            <w:r w:rsidRPr="0044053D">
              <w:rPr>
                <w:color w:val="000000"/>
                <w:sz w:val="20"/>
                <w:szCs w:val="20"/>
              </w:rPr>
              <w:t>X2</w:t>
            </w:r>
          </w:p>
        </w:tc>
        <w:tc>
          <w:tcPr>
            <w:tcW w:w="1965"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line="240" w:lineRule="auto"/>
              <w:jc w:val="center"/>
              <w:rPr>
                <w:color w:val="000000"/>
                <w:sz w:val="20"/>
                <w:szCs w:val="20"/>
              </w:rPr>
            </w:pPr>
            <w:r w:rsidRPr="0044053D">
              <w:rPr>
                <w:color w:val="000000"/>
                <w:sz w:val="20"/>
                <w:szCs w:val="20"/>
              </w:rPr>
              <w:t>JTAG connector</w:t>
            </w:r>
          </w:p>
        </w:tc>
        <w:tc>
          <w:tcPr>
            <w:tcW w:w="5781"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line="240" w:lineRule="auto"/>
              <w:jc w:val="center"/>
              <w:rPr>
                <w:sz w:val="20"/>
                <w:szCs w:val="20"/>
              </w:rPr>
            </w:pPr>
            <w:r w:rsidRPr="0044053D">
              <w:rPr>
                <w:sz w:val="20"/>
                <w:szCs w:val="20"/>
              </w:rPr>
              <w:t>Standard five-pin JTAG interface to connect to a JTAG debugger in FX3 USB microcontroller.</w:t>
            </w:r>
            <w:r w:rsidR="00392D23">
              <w:rPr>
                <w:sz w:val="20"/>
                <w:szCs w:val="20"/>
              </w:rPr>
              <w:t xml:space="preserve"> </w:t>
            </w:r>
            <w:r w:rsidR="00392D23">
              <w:rPr>
                <w:color w:val="000000"/>
                <w:sz w:val="20"/>
                <w:szCs w:val="20"/>
              </w:rPr>
              <w:t>See appendix e for more details.</w:t>
            </w:r>
          </w:p>
        </w:tc>
      </w:tr>
      <w:tr w:rsidR="00982869" w:rsidRPr="003C66ED" w:rsidTr="003C66ED">
        <w:trPr>
          <w:trHeight w:val="567"/>
          <w:jc w:val="center"/>
        </w:trPr>
        <w:tc>
          <w:tcPr>
            <w:tcW w:w="1296" w:type="dxa"/>
            <w:tcBorders>
              <w:top w:val="single" w:sz="4" w:space="0" w:color="auto"/>
              <w:left w:val="single" w:sz="4" w:space="0" w:color="auto"/>
              <w:bottom w:val="single" w:sz="4" w:space="0" w:color="auto"/>
              <w:right w:val="single" w:sz="4" w:space="0" w:color="auto"/>
            </w:tcBorders>
            <w:noWrap/>
            <w:vAlign w:val="center"/>
            <w:hideMark/>
          </w:tcPr>
          <w:p w:rsidR="00264C55" w:rsidRDefault="0044053D">
            <w:pPr>
              <w:spacing w:after="0" w:line="240" w:lineRule="auto"/>
              <w:jc w:val="center"/>
              <w:rPr>
                <w:color w:val="000000"/>
                <w:sz w:val="20"/>
                <w:szCs w:val="20"/>
              </w:rPr>
            </w:pPr>
            <w:r w:rsidRPr="0044053D">
              <w:rPr>
                <w:color w:val="000000"/>
                <w:sz w:val="20"/>
                <w:szCs w:val="20"/>
              </w:rPr>
              <w:t>X3</w:t>
            </w:r>
          </w:p>
        </w:tc>
        <w:tc>
          <w:tcPr>
            <w:tcW w:w="1965"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line="240" w:lineRule="auto"/>
              <w:jc w:val="center"/>
              <w:rPr>
                <w:color w:val="000000"/>
                <w:sz w:val="20"/>
                <w:szCs w:val="20"/>
              </w:rPr>
            </w:pPr>
            <w:r w:rsidRPr="0044053D">
              <w:rPr>
                <w:color w:val="000000"/>
                <w:sz w:val="20"/>
                <w:szCs w:val="20"/>
              </w:rPr>
              <w:t>GPIO connector</w:t>
            </w:r>
          </w:p>
        </w:tc>
        <w:tc>
          <w:tcPr>
            <w:tcW w:w="5781" w:type="dxa"/>
            <w:tcBorders>
              <w:top w:val="single" w:sz="4" w:space="0" w:color="auto"/>
              <w:left w:val="single" w:sz="4" w:space="0" w:color="auto"/>
              <w:bottom w:val="single" w:sz="4" w:space="0" w:color="auto"/>
              <w:right w:val="single" w:sz="4" w:space="0" w:color="auto"/>
            </w:tcBorders>
            <w:vAlign w:val="center"/>
            <w:hideMark/>
          </w:tcPr>
          <w:p w:rsidR="00264C55" w:rsidRDefault="00CF5831" w:rsidP="001C444C">
            <w:pPr>
              <w:spacing w:after="0" w:line="240" w:lineRule="auto"/>
              <w:jc w:val="center"/>
              <w:rPr>
                <w:color w:val="000000"/>
                <w:sz w:val="20"/>
                <w:szCs w:val="20"/>
              </w:rPr>
            </w:pPr>
            <w:r w:rsidRPr="0044053D">
              <w:rPr>
                <w:sz w:val="20"/>
                <w:szCs w:val="20"/>
              </w:rPr>
              <w:t>Connections to FX3 USB microcontroller GPIOs, for more details see</w:t>
            </w:r>
            <w:r w:rsidR="00794CBF">
              <w:rPr>
                <w:sz w:val="20"/>
                <w:szCs w:val="20"/>
              </w:rPr>
              <w:t xml:space="preserve"> the next section</w:t>
            </w:r>
            <w:r w:rsidR="00563422">
              <w:rPr>
                <w:sz w:val="20"/>
                <w:szCs w:val="20"/>
              </w:rPr>
              <w:t>s</w:t>
            </w:r>
            <w:r w:rsidR="00794CBF">
              <w:rPr>
                <w:sz w:val="20"/>
                <w:szCs w:val="20"/>
              </w:rPr>
              <w:t>.</w:t>
            </w:r>
            <w:r w:rsidR="00392D23">
              <w:rPr>
                <w:color w:val="000000"/>
                <w:sz w:val="20"/>
                <w:szCs w:val="20"/>
              </w:rPr>
              <w:t xml:space="preserve"> See appendix e for more details.</w:t>
            </w:r>
          </w:p>
        </w:tc>
      </w:tr>
      <w:tr w:rsidR="00982869" w:rsidRPr="003C66ED" w:rsidTr="003C66ED">
        <w:trPr>
          <w:trHeight w:val="567"/>
          <w:jc w:val="center"/>
        </w:trPr>
        <w:tc>
          <w:tcPr>
            <w:tcW w:w="1296" w:type="dxa"/>
            <w:tcBorders>
              <w:top w:val="single" w:sz="4" w:space="0" w:color="auto"/>
              <w:left w:val="single" w:sz="4" w:space="0" w:color="auto"/>
              <w:bottom w:val="single" w:sz="4" w:space="0" w:color="auto"/>
              <w:right w:val="single" w:sz="4" w:space="0" w:color="auto"/>
            </w:tcBorders>
            <w:noWrap/>
            <w:vAlign w:val="center"/>
            <w:hideMark/>
          </w:tcPr>
          <w:p w:rsidR="00264C55" w:rsidRDefault="0044053D">
            <w:pPr>
              <w:spacing w:after="0" w:line="240" w:lineRule="auto"/>
              <w:jc w:val="center"/>
              <w:rPr>
                <w:color w:val="000000"/>
                <w:sz w:val="20"/>
                <w:szCs w:val="20"/>
              </w:rPr>
            </w:pPr>
            <w:r w:rsidRPr="0044053D">
              <w:rPr>
                <w:color w:val="000000"/>
                <w:sz w:val="20"/>
                <w:szCs w:val="20"/>
              </w:rPr>
              <w:t>X4</w:t>
            </w:r>
          </w:p>
        </w:tc>
        <w:tc>
          <w:tcPr>
            <w:tcW w:w="1965"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line="240" w:lineRule="auto"/>
              <w:jc w:val="center"/>
              <w:rPr>
                <w:color w:val="000000"/>
                <w:sz w:val="20"/>
                <w:szCs w:val="20"/>
              </w:rPr>
            </w:pPr>
            <w:r w:rsidRPr="0044053D">
              <w:rPr>
                <w:color w:val="000000"/>
                <w:sz w:val="20"/>
                <w:szCs w:val="20"/>
              </w:rPr>
              <w:t>TX USB</w:t>
            </w:r>
          </w:p>
        </w:tc>
        <w:tc>
          <w:tcPr>
            <w:tcW w:w="5781"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line="240" w:lineRule="auto"/>
              <w:jc w:val="center"/>
              <w:rPr>
                <w:color w:val="000000"/>
                <w:sz w:val="20"/>
                <w:szCs w:val="20"/>
              </w:rPr>
            </w:pPr>
            <w:r w:rsidRPr="0044053D">
              <w:rPr>
                <w:color w:val="000000"/>
                <w:sz w:val="20"/>
                <w:szCs w:val="20"/>
              </w:rPr>
              <w:t>USB2/3 interface connection for TX path.</w:t>
            </w:r>
          </w:p>
        </w:tc>
      </w:tr>
      <w:tr w:rsidR="00982869" w:rsidRPr="003C66ED" w:rsidTr="003C66ED">
        <w:trPr>
          <w:trHeight w:val="567"/>
          <w:jc w:val="center"/>
        </w:trPr>
        <w:tc>
          <w:tcPr>
            <w:tcW w:w="1296" w:type="dxa"/>
            <w:tcBorders>
              <w:top w:val="single" w:sz="4" w:space="0" w:color="auto"/>
              <w:left w:val="single" w:sz="4" w:space="0" w:color="auto"/>
              <w:bottom w:val="single" w:sz="4" w:space="0" w:color="auto"/>
              <w:right w:val="single" w:sz="4" w:space="0" w:color="auto"/>
            </w:tcBorders>
            <w:noWrap/>
            <w:vAlign w:val="center"/>
            <w:hideMark/>
          </w:tcPr>
          <w:p w:rsidR="00264C55" w:rsidRDefault="0044053D">
            <w:pPr>
              <w:spacing w:after="0" w:line="240" w:lineRule="auto"/>
              <w:jc w:val="center"/>
              <w:rPr>
                <w:color w:val="000000"/>
                <w:sz w:val="20"/>
                <w:szCs w:val="20"/>
              </w:rPr>
            </w:pPr>
            <w:r w:rsidRPr="0044053D">
              <w:rPr>
                <w:color w:val="000000"/>
                <w:sz w:val="20"/>
                <w:szCs w:val="20"/>
              </w:rPr>
              <w:t>X5</w:t>
            </w:r>
          </w:p>
        </w:tc>
        <w:tc>
          <w:tcPr>
            <w:tcW w:w="1965"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line="240" w:lineRule="auto"/>
              <w:jc w:val="center"/>
              <w:rPr>
                <w:color w:val="000000"/>
                <w:sz w:val="20"/>
                <w:szCs w:val="20"/>
              </w:rPr>
            </w:pPr>
            <w:r w:rsidRPr="0044053D">
              <w:rPr>
                <w:color w:val="000000"/>
                <w:sz w:val="20"/>
                <w:szCs w:val="20"/>
              </w:rPr>
              <w:t>RX USB</w:t>
            </w:r>
          </w:p>
        </w:tc>
        <w:tc>
          <w:tcPr>
            <w:tcW w:w="5781"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line="240" w:lineRule="auto"/>
              <w:jc w:val="center"/>
              <w:rPr>
                <w:color w:val="000000"/>
                <w:sz w:val="20"/>
                <w:szCs w:val="20"/>
              </w:rPr>
            </w:pPr>
            <w:r w:rsidRPr="0044053D">
              <w:rPr>
                <w:color w:val="000000"/>
                <w:sz w:val="20"/>
                <w:szCs w:val="20"/>
              </w:rPr>
              <w:t>USB2/3 interface connection for RX path.</w:t>
            </w:r>
          </w:p>
        </w:tc>
      </w:tr>
      <w:tr w:rsidR="00982869" w:rsidRPr="003C66ED" w:rsidTr="003C66ED">
        <w:trPr>
          <w:trHeight w:val="567"/>
          <w:jc w:val="center"/>
        </w:trPr>
        <w:tc>
          <w:tcPr>
            <w:tcW w:w="1296" w:type="dxa"/>
            <w:tcBorders>
              <w:top w:val="single" w:sz="4" w:space="0" w:color="auto"/>
              <w:left w:val="single" w:sz="4" w:space="0" w:color="auto"/>
              <w:bottom w:val="single" w:sz="4" w:space="0" w:color="auto"/>
              <w:right w:val="single" w:sz="4" w:space="0" w:color="auto"/>
            </w:tcBorders>
            <w:noWrap/>
            <w:vAlign w:val="center"/>
            <w:hideMark/>
          </w:tcPr>
          <w:p w:rsidR="00264C55" w:rsidRDefault="0044053D">
            <w:pPr>
              <w:spacing w:after="0" w:line="240" w:lineRule="auto"/>
              <w:jc w:val="center"/>
              <w:rPr>
                <w:color w:val="000000"/>
                <w:sz w:val="20"/>
                <w:szCs w:val="20"/>
              </w:rPr>
            </w:pPr>
            <w:r w:rsidRPr="0044053D">
              <w:rPr>
                <w:color w:val="000000"/>
                <w:sz w:val="20"/>
                <w:szCs w:val="20"/>
              </w:rPr>
              <w:t>X7</w:t>
            </w:r>
          </w:p>
        </w:tc>
        <w:tc>
          <w:tcPr>
            <w:tcW w:w="1965"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line="240" w:lineRule="auto"/>
              <w:jc w:val="center"/>
              <w:rPr>
                <w:color w:val="000000"/>
                <w:sz w:val="20"/>
                <w:szCs w:val="20"/>
              </w:rPr>
            </w:pPr>
            <w:r w:rsidRPr="0044053D">
              <w:rPr>
                <w:color w:val="000000"/>
                <w:sz w:val="20"/>
                <w:szCs w:val="20"/>
              </w:rPr>
              <w:t>SMA</w:t>
            </w:r>
            <w:r w:rsidR="00392D23">
              <w:rPr>
                <w:color w:val="000000"/>
                <w:sz w:val="20"/>
                <w:szCs w:val="20"/>
              </w:rPr>
              <w:t xml:space="preserve"> female</w:t>
            </w:r>
          </w:p>
        </w:tc>
        <w:tc>
          <w:tcPr>
            <w:tcW w:w="5781" w:type="dxa"/>
            <w:tcBorders>
              <w:top w:val="single" w:sz="4" w:space="0" w:color="auto"/>
              <w:left w:val="single" w:sz="4" w:space="0" w:color="auto"/>
              <w:bottom w:val="single" w:sz="4" w:space="0" w:color="auto"/>
              <w:right w:val="single" w:sz="4" w:space="0" w:color="auto"/>
            </w:tcBorders>
            <w:vAlign w:val="center"/>
            <w:hideMark/>
          </w:tcPr>
          <w:p w:rsidR="00264C55" w:rsidRDefault="00794CBF">
            <w:pPr>
              <w:pStyle w:val="Default"/>
              <w:jc w:val="center"/>
              <w:rPr>
                <w:sz w:val="20"/>
                <w:szCs w:val="20"/>
              </w:rPr>
            </w:pPr>
            <w:r>
              <w:rPr>
                <w:sz w:val="20"/>
                <w:szCs w:val="20"/>
              </w:rPr>
              <w:t xml:space="preserve">10 MHz </w:t>
            </w:r>
            <w:r w:rsidR="0044053D" w:rsidRPr="0044053D">
              <w:rPr>
                <w:sz w:val="20"/>
                <w:szCs w:val="20"/>
              </w:rPr>
              <w:t xml:space="preserve">Reference clock input for ADF4002 to lock the external clock from test equipment with </w:t>
            </w:r>
            <w:proofErr w:type="spellStart"/>
            <w:r w:rsidR="0044053D" w:rsidRPr="0044053D">
              <w:rPr>
                <w:sz w:val="20"/>
                <w:szCs w:val="20"/>
              </w:rPr>
              <w:t>DigiRED</w:t>
            </w:r>
            <w:proofErr w:type="spellEnd"/>
            <w:r w:rsidR="0044053D" w:rsidRPr="0044053D">
              <w:rPr>
                <w:sz w:val="20"/>
                <w:szCs w:val="20"/>
              </w:rPr>
              <w:t xml:space="preserve"> board clock.</w:t>
            </w:r>
          </w:p>
        </w:tc>
      </w:tr>
      <w:tr w:rsidR="00982869" w:rsidRPr="003C66ED" w:rsidTr="003C66ED">
        <w:trPr>
          <w:trHeight w:val="567"/>
          <w:jc w:val="center"/>
        </w:trPr>
        <w:tc>
          <w:tcPr>
            <w:tcW w:w="1296" w:type="dxa"/>
            <w:tcBorders>
              <w:top w:val="single" w:sz="4" w:space="0" w:color="auto"/>
              <w:left w:val="single" w:sz="4" w:space="0" w:color="auto"/>
              <w:bottom w:val="single" w:sz="4" w:space="0" w:color="auto"/>
              <w:right w:val="single" w:sz="4" w:space="0" w:color="auto"/>
            </w:tcBorders>
            <w:noWrap/>
            <w:vAlign w:val="center"/>
            <w:hideMark/>
          </w:tcPr>
          <w:p w:rsidR="00264C55" w:rsidRDefault="0044053D">
            <w:pPr>
              <w:spacing w:after="0" w:line="240" w:lineRule="auto"/>
              <w:jc w:val="center"/>
              <w:rPr>
                <w:color w:val="000000"/>
                <w:sz w:val="20"/>
                <w:szCs w:val="20"/>
              </w:rPr>
            </w:pPr>
            <w:r w:rsidRPr="0044053D">
              <w:rPr>
                <w:color w:val="000000"/>
                <w:sz w:val="20"/>
                <w:szCs w:val="20"/>
              </w:rPr>
              <w:t>J1</w:t>
            </w:r>
          </w:p>
        </w:tc>
        <w:tc>
          <w:tcPr>
            <w:tcW w:w="1965"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line="240" w:lineRule="auto"/>
              <w:jc w:val="center"/>
              <w:rPr>
                <w:color w:val="000000"/>
                <w:sz w:val="20"/>
                <w:szCs w:val="20"/>
              </w:rPr>
            </w:pPr>
            <w:r w:rsidRPr="0044053D">
              <w:rPr>
                <w:color w:val="000000"/>
                <w:sz w:val="20"/>
                <w:szCs w:val="20"/>
              </w:rPr>
              <w:t>TX Flash</w:t>
            </w:r>
          </w:p>
        </w:tc>
        <w:tc>
          <w:tcPr>
            <w:tcW w:w="5781" w:type="dxa"/>
            <w:tcBorders>
              <w:top w:val="single" w:sz="4" w:space="0" w:color="auto"/>
              <w:left w:val="single" w:sz="4" w:space="0" w:color="auto"/>
              <w:bottom w:val="single" w:sz="4" w:space="0" w:color="auto"/>
              <w:right w:val="single" w:sz="4" w:space="0" w:color="auto"/>
            </w:tcBorders>
            <w:vAlign w:val="center"/>
            <w:hideMark/>
          </w:tcPr>
          <w:p w:rsidR="00264C55" w:rsidRDefault="0044053D">
            <w:pPr>
              <w:pStyle w:val="Default"/>
              <w:jc w:val="center"/>
              <w:rPr>
                <w:sz w:val="20"/>
                <w:szCs w:val="20"/>
              </w:rPr>
            </w:pPr>
            <w:r w:rsidRPr="0044053D">
              <w:rPr>
                <w:sz w:val="20"/>
                <w:szCs w:val="20"/>
              </w:rPr>
              <w:t xml:space="preserve">This connector enables TX </w:t>
            </w:r>
            <w:proofErr w:type="spellStart"/>
            <w:r w:rsidRPr="0044053D">
              <w:rPr>
                <w:sz w:val="20"/>
                <w:szCs w:val="20"/>
              </w:rPr>
              <w:t>uC</w:t>
            </w:r>
            <w:proofErr w:type="spellEnd"/>
            <w:r w:rsidRPr="0044053D">
              <w:rPr>
                <w:sz w:val="20"/>
                <w:szCs w:val="20"/>
              </w:rPr>
              <w:t xml:space="preserve"> to load the firmware at startup.</w:t>
            </w:r>
            <w:r w:rsidR="00563422">
              <w:rPr>
                <w:sz w:val="20"/>
                <w:szCs w:val="20"/>
              </w:rPr>
              <w:t xml:space="preserve"> </w:t>
            </w:r>
          </w:p>
          <w:p w:rsidR="00264C55" w:rsidRDefault="00563422">
            <w:pPr>
              <w:pStyle w:val="Default"/>
              <w:jc w:val="center"/>
              <w:rPr>
                <w:sz w:val="20"/>
                <w:szCs w:val="20"/>
              </w:rPr>
            </w:pPr>
            <w:r>
              <w:rPr>
                <w:sz w:val="20"/>
                <w:szCs w:val="20"/>
              </w:rPr>
              <w:t xml:space="preserve">If firmware is already loaded, </w:t>
            </w:r>
            <w:r w:rsidR="00CF5831">
              <w:rPr>
                <w:sz w:val="20"/>
                <w:szCs w:val="20"/>
              </w:rPr>
              <w:t>these pins</w:t>
            </w:r>
            <w:r>
              <w:rPr>
                <w:sz w:val="20"/>
                <w:szCs w:val="20"/>
              </w:rPr>
              <w:t xml:space="preserve"> should be shorted (jumper in place).</w:t>
            </w:r>
          </w:p>
        </w:tc>
      </w:tr>
      <w:tr w:rsidR="00982869" w:rsidRPr="003C66ED" w:rsidTr="00563422">
        <w:trPr>
          <w:trHeight w:val="274"/>
          <w:jc w:val="center"/>
        </w:trPr>
        <w:tc>
          <w:tcPr>
            <w:tcW w:w="1296" w:type="dxa"/>
            <w:tcBorders>
              <w:top w:val="single" w:sz="4" w:space="0" w:color="auto"/>
              <w:left w:val="single" w:sz="4" w:space="0" w:color="auto"/>
              <w:bottom w:val="single" w:sz="4" w:space="0" w:color="auto"/>
              <w:right w:val="single" w:sz="4" w:space="0" w:color="auto"/>
            </w:tcBorders>
            <w:noWrap/>
            <w:vAlign w:val="center"/>
            <w:hideMark/>
          </w:tcPr>
          <w:p w:rsidR="00264C55" w:rsidRDefault="0044053D">
            <w:pPr>
              <w:spacing w:after="0" w:line="240" w:lineRule="auto"/>
              <w:jc w:val="center"/>
              <w:rPr>
                <w:color w:val="000000"/>
                <w:sz w:val="20"/>
                <w:szCs w:val="20"/>
              </w:rPr>
            </w:pPr>
            <w:r w:rsidRPr="0044053D">
              <w:rPr>
                <w:color w:val="000000"/>
                <w:sz w:val="20"/>
                <w:szCs w:val="20"/>
              </w:rPr>
              <w:t>J2</w:t>
            </w:r>
          </w:p>
        </w:tc>
        <w:tc>
          <w:tcPr>
            <w:tcW w:w="1965"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line="240" w:lineRule="auto"/>
              <w:jc w:val="center"/>
              <w:rPr>
                <w:color w:val="000000"/>
                <w:sz w:val="20"/>
                <w:szCs w:val="20"/>
              </w:rPr>
            </w:pPr>
            <w:r w:rsidRPr="0044053D">
              <w:rPr>
                <w:color w:val="000000"/>
                <w:sz w:val="20"/>
                <w:szCs w:val="20"/>
              </w:rPr>
              <w:t>RX Flash</w:t>
            </w:r>
          </w:p>
        </w:tc>
        <w:tc>
          <w:tcPr>
            <w:tcW w:w="5781" w:type="dxa"/>
            <w:tcBorders>
              <w:top w:val="single" w:sz="4" w:space="0" w:color="auto"/>
              <w:left w:val="single" w:sz="4" w:space="0" w:color="auto"/>
              <w:bottom w:val="single" w:sz="4" w:space="0" w:color="auto"/>
              <w:right w:val="single" w:sz="4" w:space="0" w:color="auto"/>
            </w:tcBorders>
            <w:vAlign w:val="center"/>
            <w:hideMark/>
          </w:tcPr>
          <w:p w:rsidR="00264C55" w:rsidRDefault="0044053D">
            <w:pPr>
              <w:pStyle w:val="Default"/>
              <w:jc w:val="center"/>
              <w:rPr>
                <w:sz w:val="20"/>
                <w:szCs w:val="20"/>
              </w:rPr>
            </w:pPr>
            <w:r w:rsidRPr="0044053D">
              <w:rPr>
                <w:sz w:val="20"/>
                <w:szCs w:val="20"/>
              </w:rPr>
              <w:t xml:space="preserve">This connector enables RX </w:t>
            </w:r>
            <w:proofErr w:type="spellStart"/>
            <w:r w:rsidRPr="0044053D">
              <w:rPr>
                <w:sz w:val="20"/>
                <w:szCs w:val="20"/>
              </w:rPr>
              <w:t>uC</w:t>
            </w:r>
            <w:proofErr w:type="spellEnd"/>
            <w:r w:rsidRPr="0044053D">
              <w:rPr>
                <w:sz w:val="20"/>
                <w:szCs w:val="20"/>
              </w:rPr>
              <w:t xml:space="preserve"> to load the firmware at startup.</w:t>
            </w:r>
          </w:p>
          <w:p w:rsidR="00264C55" w:rsidRDefault="00563422">
            <w:pPr>
              <w:pStyle w:val="Default"/>
              <w:jc w:val="center"/>
              <w:rPr>
                <w:sz w:val="20"/>
                <w:szCs w:val="20"/>
              </w:rPr>
            </w:pPr>
            <w:r>
              <w:rPr>
                <w:sz w:val="20"/>
                <w:szCs w:val="20"/>
              </w:rPr>
              <w:t xml:space="preserve">If firmware is already loaded, </w:t>
            </w:r>
            <w:r w:rsidR="00CF5831">
              <w:rPr>
                <w:sz w:val="20"/>
                <w:szCs w:val="20"/>
              </w:rPr>
              <w:t>these pins</w:t>
            </w:r>
            <w:r>
              <w:rPr>
                <w:sz w:val="20"/>
                <w:szCs w:val="20"/>
              </w:rPr>
              <w:t xml:space="preserve"> should be shorted (jumper in place).</w:t>
            </w:r>
          </w:p>
        </w:tc>
      </w:tr>
    </w:tbl>
    <w:p w:rsidR="00264C55" w:rsidRDefault="00982869">
      <w:pPr>
        <w:pStyle w:val="Caption"/>
      </w:pPr>
      <w:bookmarkStart w:id="94" w:name="_Ref360972169"/>
      <w:bookmarkStart w:id="95" w:name="_Ref360972219"/>
      <w:bookmarkStart w:id="96" w:name="_Toc420167629"/>
      <w:r>
        <w:t xml:space="preserve">Table </w:t>
      </w:r>
      <w:fldSimple w:instr=" SEQ Table \* ARABIC ">
        <w:r w:rsidR="00782482">
          <w:rPr>
            <w:noProof/>
          </w:rPr>
          <w:t>8</w:t>
        </w:r>
      </w:fldSimple>
      <w:bookmarkEnd w:id="94"/>
      <w:r>
        <w:t xml:space="preserve"> </w:t>
      </w:r>
      <w:bookmarkStart w:id="97" w:name="_Ref360972160"/>
      <w:proofErr w:type="spellStart"/>
      <w:r>
        <w:t>DigiRED</w:t>
      </w:r>
      <w:proofErr w:type="spellEnd"/>
      <w:r>
        <w:t xml:space="preserve"> board connectors and switches.</w:t>
      </w:r>
      <w:bookmarkEnd w:id="95"/>
      <w:bookmarkEnd w:id="96"/>
      <w:bookmarkEnd w:id="97"/>
    </w:p>
    <w:p w:rsidR="00264C55" w:rsidRDefault="00563422">
      <w:pPr>
        <w:pStyle w:val="Heading3"/>
      </w:pPr>
      <w:bookmarkStart w:id="98" w:name="_Toc420167552"/>
      <w:r>
        <w:lastRenderedPageBreak/>
        <w:t>USB Control</w:t>
      </w:r>
      <w:bookmarkEnd w:id="98"/>
    </w:p>
    <w:p w:rsidR="003126D5" w:rsidRDefault="003126D5" w:rsidP="003126D5">
      <w:r>
        <w:t xml:space="preserve">Rx control and </w:t>
      </w:r>
      <w:r w:rsidR="00CF5831">
        <w:t>data streaming</w:t>
      </w:r>
      <w:r>
        <w:t xml:space="preserve"> is performed through USB3.0 </w:t>
      </w:r>
      <w:r w:rsidR="00CF5831">
        <w:t xml:space="preserve">RX </w:t>
      </w:r>
      <w:r>
        <w:t>connector which is also backwards compatible with USB2.0.</w:t>
      </w:r>
    </w:p>
    <w:p w:rsidR="003126D5" w:rsidRDefault="003126D5" w:rsidP="003126D5">
      <w:r>
        <w:t xml:space="preserve">A computer with USB2 connectivity can accept RASDR data using a USB2 cable; however, the bandwidth (BW) will be limited, </w:t>
      </w:r>
      <w:r w:rsidR="00CF5831">
        <w:t xml:space="preserve">up </w:t>
      </w:r>
      <w:r>
        <w:t xml:space="preserve">to </w:t>
      </w:r>
      <w:r w:rsidR="009B401F" w:rsidRPr="009B401F">
        <w:t xml:space="preserve">10 </w:t>
      </w:r>
      <w:proofErr w:type="spellStart"/>
      <w:r w:rsidR="00CF5831">
        <w:t>Msps</w:t>
      </w:r>
      <w:proofErr w:type="spellEnd"/>
      <w:r w:rsidR="009B401F">
        <w:t>.</w:t>
      </w:r>
      <w:r>
        <w:t xml:space="preserve">  A </w:t>
      </w:r>
      <w:r w:rsidRPr="0091164F">
        <w:t>USB2/USB3 adaptor</w:t>
      </w:r>
      <w:r w:rsidR="00D953D3">
        <w:fldChar w:fldCharType="begin"/>
      </w:r>
      <w:r>
        <w:instrText xml:space="preserve"> XE "</w:instrText>
      </w:r>
      <w:r w:rsidRPr="00B772E2">
        <w:instrText>USB2/USB3 adaptor</w:instrText>
      </w:r>
      <w:r>
        <w:instrText xml:space="preserve">" </w:instrText>
      </w:r>
      <w:r w:rsidR="00D953D3">
        <w:fldChar w:fldCharType="end"/>
      </w:r>
      <w:r w:rsidRPr="0091164F">
        <w:t xml:space="preserve"> </w:t>
      </w:r>
      <w:r>
        <w:t xml:space="preserve">can be added to permit USB3 input, but not all such adaptors are equivalent, since different chipsets are used by different vendors.  </w:t>
      </w:r>
    </w:p>
    <w:p w:rsidR="003126D5" w:rsidRDefault="003126D5" w:rsidP="003126D5">
      <w:r>
        <w:t xml:space="preserve">For desktop PCs, good results have been obtained with </w:t>
      </w:r>
      <w:r w:rsidRPr="00AE6BC9">
        <w:t xml:space="preserve">the </w:t>
      </w:r>
      <w:proofErr w:type="spellStart"/>
      <w:r w:rsidRPr="00AE6BC9">
        <w:t>Konig</w:t>
      </w:r>
      <w:proofErr w:type="spellEnd"/>
      <w:r w:rsidRPr="00AE6BC9">
        <w:t xml:space="preserve"> Electronic CMP-PCIE2USB3 </w:t>
      </w:r>
      <w:r w:rsidR="00CF5831">
        <w:t>PCI</w:t>
      </w:r>
      <w:r w:rsidR="00CF5831" w:rsidRPr="00AE6BC9">
        <w:t xml:space="preserve"> </w:t>
      </w:r>
      <w:r w:rsidR="00CF5831">
        <w:t>E</w:t>
      </w:r>
      <w:r w:rsidR="00CF5831" w:rsidRPr="00AE6BC9">
        <w:t xml:space="preserve">xpress </w:t>
      </w:r>
      <w:r w:rsidRPr="00AE6BC9">
        <w:t>card</w:t>
      </w:r>
      <w:r w:rsidR="00D953D3">
        <w:fldChar w:fldCharType="begin"/>
      </w:r>
      <w:r w:rsidR="00C63337">
        <w:instrText xml:space="preserve"> XE "</w:instrText>
      </w:r>
      <w:r w:rsidR="00C63337" w:rsidRPr="00F1720C">
        <w:instrText>pci express card</w:instrText>
      </w:r>
      <w:r w:rsidR="00C63337">
        <w:instrText xml:space="preserve">" </w:instrText>
      </w:r>
      <w:r w:rsidR="00D953D3">
        <w:fldChar w:fldCharType="end"/>
      </w:r>
      <w:r w:rsidRPr="00AE6BC9">
        <w:t xml:space="preserve"> with the</w:t>
      </w:r>
      <w:r>
        <w:t xml:space="preserve"> NEC/</w:t>
      </w:r>
      <w:proofErr w:type="spellStart"/>
      <w:r>
        <w:t>Renesas</w:t>
      </w:r>
      <w:proofErr w:type="spellEnd"/>
      <w:r>
        <w:t xml:space="preserve"> UPD720202 chipset, available from Amazon for about $36</w:t>
      </w:r>
      <w:r w:rsidR="00C63337">
        <w:t xml:space="preserve"> (2015 price)</w:t>
      </w:r>
      <w:r>
        <w:t xml:space="preserve">.  </w:t>
      </w:r>
    </w:p>
    <w:p w:rsidR="003126D5" w:rsidRDefault="003126D5" w:rsidP="003126D5">
      <w:r>
        <w:rPr>
          <w:noProof/>
        </w:rPr>
        <w:drawing>
          <wp:inline distT="0" distB="0" distL="0" distR="0" wp14:anchorId="3873A3D4" wp14:editId="4760CE96">
            <wp:extent cx="2549236" cy="1794164"/>
            <wp:effectExtent l="0" t="0" r="0" b="0"/>
            <wp:docPr id="4" name="Picture 4" descr="http://ecx.images-amazon.com/images/I/418p1-lzBh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ecx.images-amazon.com/images/I/418p1-lzBhL.jpg"/>
                    <pic:cNvPicPr>
                      <a:picLocks noChangeAspect="1" noChangeArrowheads="1"/>
                    </pic:cNvPicPr>
                  </pic:nvPicPr>
                  <pic:blipFill rotWithShape="1">
                    <a:blip r:embed="rId39" cstate="print"/>
                    <a:srcRect t="13858" b="15760"/>
                    <a:stretch/>
                  </pic:blipFill>
                  <pic:spPr bwMode="auto">
                    <a:xfrm>
                      <a:off x="0" y="0"/>
                      <a:ext cx="2552700" cy="1796602"/>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7E230C6" wp14:editId="6B76056D">
            <wp:extent cx="2200275" cy="2200275"/>
            <wp:effectExtent l="19050" t="0" r="9525" b="0"/>
            <wp:docPr id="2" name="Picture 1" descr="http://ecx.images-amazon.com/images/I/71ZmZyli%2BaL._SL130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ecx.images-amazon.com/images/I/71ZmZyli%2BaL._SL1300_.jpg"/>
                    <pic:cNvPicPr>
                      <a:picLocks noChangeAspect="1" noChangeArrowheads="1"/>
                    </pic:cNvPicPr>
                  </pic:nvPicPr>
                  <pic:blipFill>
                    <a:blip r:embed="rId40" cstate="print"/>
                    <a:srcRect/>
                    <a:stretch>
                      <a:fillRect/>
                    </a:stretch>
                  </pic:blipFill>
                  <pic:spPr bwMode="auto">
                    <a:xfrm>
                      <a:off x="0" y="0"/>
                      <a:ext cx="2200275" cy="2200275"/>
                    </a:xfrm>
                    <a:prstGeom prst="rect">
                      <a:avLst/>
                    </a:prstGeom>
                    <a:noFill/>
                    <a:ln w="9525">
                      <a:noFill/>
                      <a:miter lim="800000"/>
                      <a:headEnd/>
                      <a:tailEnd/>
                    </a:ln>
                  </pic:spPr>
                </pic:pic>
              </a:graphicData>
            </a:graphic>
          </wp:inline>
        </w:drawing>
      </w:r>
    </w:p>
    <w:p w:rsidR="003126D5" w:rsidRDefault="003126D5" w:rsidP="003126D5">
      <w:pPr>
        <w:pStyle w:val="Caption"/>
      </w:pPr>
      <w:bookmarkStart w:id="99" w:name="_Ref412628312"/>
      <w:bookmarkStart w:id="100" w:name="_Ref412628268"/>
      <w:bookmarkStart w:id="101" w:name="_Toc413064053"/>
      <w:bookmarkStart w:id="102" w:name="_Toc420167595"/>
      <w:r>
        <w:t xml:space="preserve">Figure </w:t>
      </w:r>
      <w:r w:rsidR="00D953D3">
        <w:fldChar w:fldCharType="begin"/>
      </w:r>
      <w:r>
        <w:instrText xml:space="preserve"> SEQ Figure \* ARABIC </w:instrText>
      </w:r>
      <w:r w:rsidR="00D953D3">
        <w:fldChar w:fldCharType="separate"/>
      </w:r>
      <w:r w:rsidR="00782482">
        <w:rPr>
          <w:noProof/>
        </w:rPr>
        <w:t>12</w:t>
      </w:r>
      <w:r w:rsidR="00D953D3">
        <w:rPr>
          <w:noProof/>
        </w:rPr>
        <w:fldChar w:fldCharType="end"/>
      </w:r>
      <w:bookmarkEnd w:id="99"/>
      <w:r>
        <w:t xml:space="preserve"> Some </w:t>
      </w:r>
      <w:proofErr w:type="spellStart"/>
      <w:r>
        <w:t>Konig</w:t>
      </w:r>
      <w:proofErr w:type="spellEnd"/>
      <w:r w:rsidR="009B401F">
        <w:t>©</w:t>
      </w:r>
      <w:r>
        <w:t xml:space="preserve"> (L) and </w:t>
      </w:r>
      <w:proofErr w:type="spellStart"/>
      <w:r>
        <w:t>Inatec</w:t>
      </w:r>
      <w:r w:rsidR="00CF5831">
        <w:t>k</w:t>
      </w:r>
      <w:proofErr w:type="spellEnd"/>
      <w:proofErr w:type="gramStart"/>
      <w:r w:rsidR="009B401F">
        <w:t xml:space="preserve">©  </w:t>
      </w:r>
      <w:r>
        <w:t>PCIE</w:t>
      </w:r>
      <w:proofErr w:type="gramEnd"/>
      <w:r>
        <w:t xml:space="preserve"> cards provide USB2/USB3 connectivity to PC desktop computers.</w:t>
      </w:r>
      <w:bookmarkEnd w:id="100"/>
      <w:bookmarkEnd w:id="101"/>
      <w:bookmarkEnd w:id="102"/>
    </w:p>
    <w:p w:rsidR="003126D5" w:rsidRDefault="003126D5" w:rsidP="003126D5">
      <w:r>
        <w:t xml:space="preserve">Good results were also obtained with an </w:t>
      </w:r>
      <w:proofErr w:type="spellStart"/>
      <w:r w:rsidRPr="00C36D9F">
        <w:t>Inateck</w:t>
      </w:r>
      <w:proofErr w:type="spellEnd"/>
      <w:r w:rsidRPr="00C36D9F">
        <w:t xml:space="preserve"> KT4007</w:t>
      </w:r>
      <w:r>
        <w:t xml:space="preserve"> which uses the </w:t>
      </w:r>
      <w:r w:rsidRPr="00C36D9F">
        <w:t>NEC D720201</w:t>
      </w:r>
      <w:r>
        <w:t xml:space="preserve"> chipset. The </w:t>
      </w:r>
      <w:proofErr w:type="spellStart"/>
      <w:r>
        <w:t>Konig</w:t>
      </w:r>
      <w:proofErr w:type="spellEnd"/>
      <w:r>
        <w:t xml:space="preserve"> and </w:t>
      </w:r>
      <w:proofErr w:type="spellStart"/>
      <w:r>
        <w:t>Inateck</w:t>
      </w:r>
      <w:proofErr w:type="spellEnd"/>
      <w:r>
        <w:t xml:space="preserve"> boards are shown in </w:t>
      </w:r>
      <w:r w:rsidR="00D953D3">
        <w:fldChar w:fldCharType="begin"/>
      </w:r>
      <w:r>
        <w:instrText xml:space="preserve"> REF _Ref412628312 \h </w:instrText>
      </w:r>
      <w:r w:rsidR="00D953D3">
        <w:fldChar w:fldCharType="separate"/>
      </w:r>
      <w:ins w:id="103" w:author="Bogdan Vacaliuc" w:date="2015-05-23T18:04:00Z">
        <w:r w:rsidR="00782482">
          <w:t xml:space="preserve">Figure </w:t>
        </w:r>
        <w:r w:rsidR="00782482">
          <w:rPr>
            <w:noProof/>
          </w:rPr>
          <w:t>12</w:t>
        </w:r>
      </w:ins>
      <w:r w:rsidR="00D953D3">
        <w:fldChar w:fldCharType="end"/>
      </w:r>
      <w:r>
        <w:t>.</w:t>
      </w:r>
    </w:p>
    <w:p w:rsidR="003126D5" w:rsidRDefault="00CF5831" w:rsidP="003126D5">
      <w:r>
        <w:t>Please share your observations and experiences with the RASDR User group</w:t>
      </w:r>
      <w:r w:rsidR="003126D5">
        <w:t>.</w:t>
      </w:r>
    </w:p>
    <w:p w:rsidR="00A9576C" w:rsidRDefault="00A9576C" w:rsidP="00A9576C">
      <w:pPr>
        <w:pStyle w:val="Heading3"/>
      </w:pPr>
      <w:bookmarkStart w:id="104" w:name="_Toc420167553"/>
      <w:r>
        <w:t>LED indicators</w:t>
      </w:r>
      <w:bookmarkEnd w:id="104"/>
      <w:r w:rsidR="00D953D3">
        <w:fldChar w:fldCharType="begin"/>
      </w:r>
      <w:r w:rsidR="001713A8">
        <w:instrText xml:space="preserve"> XE "</w:instrText>
      </w:r>
      <w:r w:rsidR="001713A8" w:rsidRPr="009B2DFC">
        <w:instrText>LED indicators</w:instrText>
      </w:r>
      <w:r w:rsidR="001713A8">
        <w:instrText xml:space="preserve">" </w:instrText>
      </w:r>
      <w:r w:rsidR="00D953D3">
        <w:fldChar w:fldCharType="end"/>
      </w:r>
    </w:p>
    <w:p w:rsidR="00C96977" w:rsidRDefault="00C96977" w:rsidP="00254474">
      <w:pPr>
        <w:jc w:val="both"/>
      </w:pPr>
      <w:r>
        <w:t xml:space="preserve">RASDR status may be monitored by LEDs on the </w:t>
      </w:r>
      <w:proofErr w:type="spellStart"/>
      <w:r>
        <w:t>DigiRED</w:t>
      </w:r>
      <w:proofErr w:type="spellEnd"/>
      <w:r>
        <w:t xml:space="preserve"> board.</w:t>
      </w:r>
    </w:p>
    <w:p w:rsidR="00254474" w:rsidRDefault="00254474" w:rsidP="00254474">
      <w:pPr>
        <w:jc w:val="both"/>
        <w:rPr>
          <w:shd w:val="clear" w:color="auto" w:fill="FFFFFF"/>
        </w:rPr>
      </w:pPr>
      <w:proofErr w:type="spellStart"/>
      <w:r>
        <w:t>DigiRED</w:t>
      </w:r>
      <w:proofErr w:type="spellEnd"/>
      <w:r>
        <w:t xml:space="preserve"> board is supplied </w:t>
      </w:r>
      <w:r>
        <w:rPr>
          <w:shd w:val="clear" w:color="auto" w:fill="FFFFFF"/>
        </w:rPr>
        <w:t>from the computer via USB connection. O</w:t>
      </w:r>
      <w:r>
        <w:rPr>
          <w:rStyle w:val="apple-converted-space"/>
          <w:shd w:val="clear" w:color="auto" w:fill="FFFFFF"/>
        </w:rPr>
        <w:t>nce the USB cable is connected,</w:t>
      </w:r>
      <w:r>
        <w:rPr>
          <w:shd w:val="clear" w:color="auto" w:fill="FFFFFF"/>
        </w:rPr>
        <w:t xml:space="preserve"> the green power LED’s (labeled</w:t>
      </w:r>
      <w:r>
        <w:rPr>
          <w:rStyle w:val="apple-converted-space"/>
          <w:shd w:val="clear" w:color="auto" w:fill="FFFFFF"/>
        </w:rPr>
        <w:t> +3.3V and +1.2V</w:t>
      </w:r>
      <w:r>
        <w:rPr>
          <w:shd w:val="clear" w:color="auto" w:fill="FFFFFF"/>
        </w:rPr>
        <w:t xml:space="preserve">) should go on, see </w:t>
      </w:r>
      <w:r w:rsidR="00D953D3">
        <w:rPr>
          <w:shd w:val="clear" w:color="auto" w:fill="FFFFFF"/>
        </w:rPr>
        <w:fldChar w:fldCharType="begin"/>
      </w:r>
      <w:r>
        <w:rPr>
          <w:shd w:val="clear" w:color="auto" w:fill="FFFFFF"/>
        </w:rPr>
        <w:instrText xml:space="preserve"> REF _Ref360967162 \h </w:instrText>
      </w:r>
      <w:r w:rsidR="00D953D3">
        <w:rPr>
          <w:shd w:val="clear" w:color="auto" w:fill="FFFFFF"/>
        </w:rPr>
      </w:r>
      <w:r w:rsidR="00D953D3">
        <w:rPr>
          <w:shd w:val="clear" w:color="auto" w:fill="FFFFFF"/>
        </w:rPr>
        <w:fldChar w:fldCharType="separate"/>
      </w:r>
      <w:ins w:id="105" w:author="Bogdan Vacaliuc" w:date="2015-05-23T18:04:00Z">
        <w:r w:rsidR="00782482">
          <w:t xml:space="preserve">Figure </w:t>
        </w:r>
        <w:r w:rsidR="00782482">
          <w:rPr>
            <w:noProof/>
          </w:rPr>
          <w:t>13</w:t>
        </w:r>
      </w:ins>
      <w:r w:rsidR="00D953D3">
        <w:rPr>
          <w:shd w:val="clear" w:color="auto" w:fill="FFFFFF"/>
        </w:rPr>
        <w:fldChar w:fldCharType="end"/>
      </w:r>
      <w:r>
        <w:rPr>
          <w:shd w:val="clear" w:color="auto" w:fill="FFFFFF"/>
        </w:rPr>
        <w:t>.</w:t>
      </w:r>
    </w:p>
    <w:p w:rsidR="00CF5831" w:rsidRDefault="00CF5831">
      <w:pPr>
        <w:rPr>
          <w:shd w:val="clear" w:color="auto" w:fill="FFFFFF"/>
        </w:rPr>
      </w:pPr>
      <w:r>
        <w:rPr>
          <w:shd w:val="clear" w:color="auto" w:fill="FFFFFF"/>
        </w:rPr>
        <w:br w:type="page"/>
      </w:r>
    </w:p>
    <w:p w:rsidR="00CF5831" w:rsidRDefault="00CF5831" w:rsidP="00254474">
      <w:pPr>
        <w:jc w:val="both"/>
        <w:rPr>
          <w:shd w:val="clear" w:color="auto" w:fill="FFFFFF"/>
        </w:rPr>
      </w:pPr>
    </w:p>
    <w:p w:rsidR="0013695A" w:rsidRDefault="0013695A" w:rsidP="00254474">
      <w:pPr>
        <w:jc w:val="both"/>
        <w:rPr>
          <w:shd w:val="clear" w:color="auto" w:fill="FFFFFF"/>
        </w:rPr>
      </w:pPr>
    </w:p>
    <w:p w:rsidR="0013695A" w:rsidRDefault="006C3584" w:rsidP="00254474">
      <w:pPr>
        <w:jc w:val="both"/>
        <w:rPr>
          <w:shd w:val="clear" w:color="auto" w:fill="FFFFFF"/>
        </w:rPr>
      </w:pPr>
      <w:r>
        <w:rPr>
          <w:noProof/>
        </w:rPr>
        <w:pict>
          <v:shape id="_x0000_s1043" type="#_x0000_t202" style="position:absolute;left:0;text-align:left;margin-left:62.4pt;margin-top:11.55pt;width:57.35pt;height:16.7pt;z-index:251695104" stroked="f">
            <v:textbox style="mso-next-textbox:#_x0000_s1043">
              <w:txbxContent>
                <w:p w:rsidR="004D5360" w:rsidRDefault="004D5360" w:rsidP="00C96977">
                  <w:pPr>
                    <w:rPr>
                      <w:color w:val="FF0000"/>
                      <w:sz w:val="16"/>
                      <w:szCs w:val="16"/>
                    </w:rPr>
                  </w:pPr>
                  <w:r>
                    <w:rPr>
                      <w:color w:val="FF0000"/>
                      <w:sz w:val="16"/>
                      <w:szCs w:val="16"/>
                    </w:rPr>
                    <w:t xml:space="preserve"> Rx/</w:t>
                  </w:r>
                  <w:proofErr w:type="spellStart"/>
                  <w:proofErr w:type="gramStart"/>
                  <w:r>
                    <w:rPr>
                      <w:color w:val="FF0000"/>
                      <w:sz w:val="16"/>
                      <w:szCs w:val="16"/>
                    </w:rPr>
                    <w:t>Tx</w:t>
                  </w:r>
                  <w:proofErr w:type="spellEnd"/>
                  <w:r>
                    <w:rPr>
                      <w:color w:val="FF0000"/>
                      <w:sz w:val="16"/>
                      <w:szCs w:val="16"/>
                    </w:rPr>
                    <w:t xml:space="preserve">  LED</w:t>
                  </w:r>
                  <w:proofErr w:type="gramEnd"/>
                </w:p>
              </w:txbxContent>
            </v:textbox>
          </v:shape>
        </w:pict>
      </w:r>
      <w:r>
        <w:rPr>
          <w:noProof/>
        </w:rPr>
        <w:pict>
          <v:rect id="_x0000_s1044" style="position:absolute;left:0;text-align:left;margin-left:145.2pt;margin-top:6.8pt;width:36.2pt;height:29.1pt;z-index:251696128" filled="f" strokecolor="red" strokeweight="1pt"/>
        </w:pict>
      </w:r>
      <w:r w:rsidR="00967C3D">
        <w:rPr>
          <w:noProof/>
        </w:rPr>
        <w:drawing>
          <wp:anchor distT="0" distB="0" distL="114300" distR="114300" simplePos="0" relativeHeight="251662335" behindDoc="0" locked="0" layoutInCell="1" allowOverlap="1" wp14:anchorId="29BB1D36" wp14:editId="0A5C68C7">
            <wp:simplePos x="0" y="0"/>
            <wp:positionH relativeFrom="column">
              <wp:posOffset>1589057</wp:posOffset>
            </wp:positionH>
            <wp:positionV relativeFrom="paragraph">
              <wp:posOffset>-232913</wp:posOffset>
            </wp:positionV>
            <wp:extent cx="2957063" cy="2268747"/>
            <wp:effectExtent l="19050" t="0" r="0" b="0"/>
            <wp:wrapNone/>
            <wp:docPr id="4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1" cstate="print"/>
                    <a:srcRect/>
                    <a:stretch>
                      <a:fillRect/>
                    </a:stretch>
                  </pic:blipFill>
                  <pic:spPr bwMode="auto">
                    <a:xfrm>
                      <a:off x="0" y="0"/>
                      <a:ext cx="2957063" cy="2268747"/>
                    </a:xfrm>
                    <a:prstGeom prst="rect">
                      <a:avLst/>
                    </a:prstGeom>
                    <a:noFill/>
                    <a:ln w="9525">
                      <a:noFill/>
                      <a:miter lim="800000"/>
                      <a:headEnd/>
                      <a:tailEnd/>
                    </a:ln>
                  </pic:spPr>
                </pic:pic>
              </a:graphicData>
            </a:graphic>
          </wp:anchor>
        </w:drawing>
      </w:r>
    </w:p>
    <w:p w:rsidR="00967C3D" w:rsidRDefault="00967C3D" w:rsidP="0013695A">
      <w:pPr>
        <w:pStyle w:val="NormalWeb"/>
      </w:pPr>
      <w:bookmarkStart w:id="106" w:name="_Toc362340921"/>
      <w:bookmarkStart w:id="107" w:name="_Toc361150615"/>
    </w:p>
    <w:p w:rsidR="00967C3D" w:rsidRDefault="00967C3D" w:rsidP="0013695A">
      <w:pPr>
        <w:pStyle w:val="NormalWeb"/>
      </w:pPr>
    </w:p>
    <w:p w:rsidR="00967C3D" w:rsidRDefault="00967C3D" w:rsidP="0013695A">
      <w:pPr>
        <w:pStyle w:val="NormalWeb"/>
      </w:pPr>
    </w:p>
    <w:p w:rsidR="00967C3D" w:rsidRDefault="006C3584" w:rsidP="0013695A">
      <w:pPr>
        <w:pStyle w:val="NormalWeb"/>
      </w:pPr>
      <w:r>
        <w:rPr>
          <w:lang w:val="en-US" w:eastAsia="en-US"/>
        </w:rPr>
        <w:pict>
          <v:group id="_x0000_s1039" style="position:absolute;margin-left:276.25pt;margin-top:24.8pt;width:152.7pt;height:24pt;z-index:251693056" coordorigin="6920,11707" coordsize="1574,480">
            <v:shape id="_x0000_s1040" type="#_x0000_t202" style="position:absolute;left:7347;top:11707;width:1147;height:334" stroked="f">
              <v:textbox style="mso-next-textbox:#_x0000_s1040">
                <w:txbxContent>
                  <w:p w:rsidR="004D5360" w:rsidRDefault="004D5360" w:rsidP="00254474">
                    <w:pPr>
                      <w:rPr>
                        <w:color w:val="FF0000"/>
                        <w:sz w:val="16"/>
                        <w:szCs w:val="16"/>
                      </w:rPr>
                    </w:pPr>
                    <w:r>
                      <w:rPr>
                        <w:color w:val="FF0000"/>
                        <w:sz w:val="16"/>
                        <w:szCs w:val="16"/>
                      </w:rPr>
                      <w:t xml:space="preserve">                        Power LED</w:t>
                    </w:r>
                  </w:p>
                </w:txbxContent>
              </v:textbox>
            </v:shape>
            <v:rect id="_x0000_s1041" style="position:absolute;left:6920;top:11707;width:520;height:480" filled="f" strokecolor="red" strokeweight="1pt"/>
          </v:group>
        </w:pict>
      </w:r>
    </w:p>
    <w:bookmarkEnd w:id="106"/>
    <w:bookmarkEnd w:id="107"/>
    <w:p w:rsidR="00254474" w:rsidRDefault="00254474" w:rsidP="0013695A">
      <w:pPr>
        <w:pStyle w:val="NormalWeb"/>
      </w:pPr>
    </w:p>
    <w:p w:rsidR="00254474" w:rsidRDefault="00254474" w:rsidP="00254474">
      <w:pPr>
        <w:pStyle w:val="Caption"/>
        <w:rPr>
          <w:lang w:val="en-GB"/>
        </w:rPr>
      </w:pPr>
      <w:bookmarkStart w:id="108" w:name="_Ref360967162"/>
      <w:bookmarkStart w:id="109" w:name="_Toc363038360"/>
      <w:bookmarkStart w:id="110" w:name="_Toc420167596"/>
      <w:r>
        <w:t xml:space="preserve">Figure </w:t>
      </w:r>
      <w:r w:rsidR="00D953D3">
        <w:fldChar w:fldCharType="begin"/>
      </w:r>
      <w:r>
        <w:instrText xml:space="preserve"> SEQ Figure \* ARABIC </w:instrText>
      </w:r>
      <w:r w:rsidR="00D953D3">
        <w:fldChar w:fldCharType="separate"/>
      </w:r>
      <w:r w:rsidR="00782482">
        <w:rPr>
          <w:noProof/>
        </w:rPr>
        <w:t>13</w:t>
      </w:r>
      <w:r w:rsidR="00D953D3">
        <w:fldChar w:fldCharType="end"/>
      </w:r>
      <w:bookmarkEnd w:id="108"/>
      <w:r>
        <w:t xml:space="preserve"> LED </w:t>
      </w:r>
      <w:r w:rsidR="00C96977">
        <w:t xml:space="preserve">Indicators </w:t>
      </w:r>
      <w:r>
        <w:t xml:space="preserve">on </w:t>
      </w:r>
      <w:proofErr w:type="spellStart"/>
      <w:r>
        <w:t>digiRED</w:t>
      </w:r>
      <w:proofErr w:type="spellEnd"/>
      <w:r>
        <w:t xml:space="preserve"> board.</w:t>
      </w:r>
      <w:bookmarkEnd w:id="109"/>
      <w:bookmarkEnd w:id="110"/>
    </w:p>
    <w:p w:rsidR="00C96977" w:rsidRDefault="0013695A" w:rsidP="00A9576C">
      <w:r>
        <w:rPr>
          <w:noProof/>
        </w:rPr>
        <w:drawing>
          <wp:anchor distT="0" distB="0" distL="114300" distR="114300" simplePos="0" relativeHeight="251711488" behindDoc="0" locked="0" layoutInCell="1" allowOverlap="1" wp14:anchorId="162C4AB3" wp14:editId="3C3A758B">
            <wp:simplePos x="0" y="0"/>
            <wp:positionH relativeFrom="column">
              <wp:posOffset>234710</wp:posOffset>
            </wp:positionH>
            <wp:positionV relativeFrom="paragraph">
              <wp:posOffset>663191</wp:posOffset>
            </wp:positionV>
            <wp:extent cx="2594754" cy="1880559"/>
            <wp:effectExtent l="19050" t="0" r="0" b="0"/>
            <wp:wrapNone/>
            <wp:docPr id="39" name="Picture 38" descr="LED locations with D6 and D8 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D locations with D6 and D8 on.jpg"/>
                    <pic:cNvPicPr/>
                  </pic:nvPicPr>
                  <pic:blipFill>
                    <a:blip r:embed="rId42" cstate="print"/>
                    <a:stretch>
                      <a:fillRect/>
                    </a:stretch>
                  </pic:blipFill>
                  <pic:spPr>
                    <a:xfrm>
                      <a:off x="0" y="0"/>
                      <a:ext cx="2594754" cy="1880559"/>
                    </a:xfrm>
                    <a:prstGeom prst="rect">
                      <a:avLst/>
                    </a:prstGeom>
                  </pic:spPr>
                </pic:pic>
              </a:graphicData>
            </a:graphic>
          </wp:anchor>
        </w:drawing>
      </w:r>
      <w:r w:rsidR="00C96977">
        <w:t>S</w:t>
      </w:r>
      <w:r w:rsidR="008A2AFE">
        <w:t>ix yellow LEDs show</w:t>
      </w:r>
      <w:r w:rsidR="00C96977">
        <w:t xml:space="preserve"> the Rx and </w:t>
      </w:r>
      <w:proofErr w:type="spellStart"/>
      <w:proofErr w:type="gramStart"/>
      <w:r w:rsidR="00C96977">
        <w:t>Tx</w:t>
      </w:r>
      <w:proofErr w:type="spellEnd"/>
      <w:proofErr w:type="gramEnd"/>
      <w:r w:rsidR="008A2AFE">
        <w:t xml:space="preserve"> digital signal status.  See </w:t>
      </w:r>
      <w:fldSimple w:instr=" REF _Ref360967162 ">
        <w:ins w:id="111" w:author="Bogdan Vacaliuc" w:date="2015-05-23T18:04:00Z">
          <w:r w:rsidR="00782482">
            <w:t xml:space="preserve">Figure </w:t>
          </w:r>
          <w:r w:rsidR="00782482">
            <w:rPr>
              <w:noProof/>
            </w:rPr>
            <w:t>13</w:t>
          </w:r>
        </w:ins>
      </w:fldSimple>
      <w:r w:rsidR="00CF5831">
        <w:t xml:space="preserve"> </w:t>
      </w:r>
      <w:r>
        <w:t xml:space="preserve">and </w:t>
      </w:r>
      <w:r w:rsidR="00D953D3">
        <w:fldChar w:fldCharType="begin"/>
      </w:r>
      <w:r w:rsidR="00DE4F9F">
        <w:instrText xml:space="preserve"> REF _Ref413494002 \h </w:instrText>
      </w:r>
      <w:r w:rsidR="00D953D3">
        <w:fldChar w:fldCharType="separate"/>
      </w:r>
      <w:ins w:id="112" w:author="Bogdan Vacaliuc" w:date="2015-05-23T18:04:00Z">
        <w:r w:rsidR="00782482">
          <w:t xml:space="preserve">Figure </w:t>
        </w:r>
        <w:r w:rsidR="00782482">
          <w:rPr>
            <w:noProof/>
          </w:rPr>
          <w:t>14</w:t>
        </w:r>
      </w:ins>
      <w:r w:rsidR="00D953D3">
        <w:fldChar w:fldCharType="end"/>
      </w:r>
      <w:r w:rsidR="008A2AFE">
        <w:t xml:space="preserve"> for board position</w:t>
      </w:r>
      <w:r w:rsidR="00C96977">
        <w:t xml:space="preserve"> </w:t>
      </w:r>
      <w:r w:rsidR="008A2AFE">
        <w:t>and</w:t>
      </w:r>
      <w:r w:rsidR="00C96977">
        <w:t xml:space="preserve"> </w:t>
      </w:r>
      <w:r w:rsidR="00D953D3">
        <w:fldChar w:fldCharType="begin"/>
      </w:r>
      <w:r w:rsidR="00C96977">
        <w:instrText xml:space="preserve"> REF _Ref412803613 \h </w:instrText>
      </w:r>
      <w:r w:rsidR="00D953D3">
        <w:fldChar w:fldCharType="separate"/>
      </w:r>
      <w:ins w:id="113" w:author="Bogdan Vacaliuc" w:date="2015-05-23T18:04:00Z">
        <w:r w:rsidR="00782482">
          <w:t xml:space="preserve">Table </w:t>
        </w:r>
        <w:r w:rsidR="00782482">
          <w:rPr>
            <w:noProof/>
          </w:rPr>
          <w:t>9</w:t>
        </w:r>
      </w:ins>
      <w:r w:rsidR="00D953D3">
        <w:fldChar w:fldCharType="end"/>
      </w:r>
      <w:r w:rsidR="00C96977">
        <w:t xml:space="preserve"> for the interpretation of </w:t>
      </w:r>
      <w:r>
        <w:t>the status</w:t>
      </w:r>
      <w:r w:rsidR="00C96977">
        <w:t xml:space="preserve"> LED</w:t>
      </w:r>
      <w:r>
        <w:t>s</w:t>
      </w:r>
      <w:r w:rsidR="00C96977">
        <w:t>.</w:t>
      </w:r>
      <w:r w:rsidR="00A6184F">
        <w:t xml:space="preserve">  External frequency input</w:t>
      </w:r>
      <w:r w:rsidR="00D953D3">
        <w:fldChar w:fldCharType="begin"/>
      </w:r>
      <w:r w:rsidR="00A6184F">
        <w:instrText xml:space="preserve"> XE "</w:instrText>
      </w:r>
      <w:r w:rsidR="00A6184F" w:rsidRPr="00CE1B0D">
        <w:instrText>External frequency input</w:instrText>
      </w:r>
      <w:r w:rsidR="00A6184F">
        <w:instrText xml:space="preserve">" </w:instrText>
      </w:r>
      <w:r w:rsidR="00D953D3">
        <w:fldChar w:fldCharType="end"/>
      </w:r>
      <w:r w:rsidR="00A6184F">
        <w:t xml:space="preserve"> (verified by LED D9</w:t>
      </w:r>
      <w:r w:rsidR="00D953D3">
        <w:fldChar w:fldCharType="begin"/>
      </w:r>
      <w:r w:rsidR="00A6184F">
        <w:instrText xml:space="preserve"> XE "</w:instrText>
      </w:r>
      <w:r w:rsidR="00A6184F" w:rsidRPr="00C71007">
        <w:instrText>LED D9</w:instrText>
      </w:r>
      <w:r w:rsidR="00A6184F">
        <w:instrText xml:space="preserve">" </w:instrText>
      </w:r>
      <w:r w:rsidR="00D953D3">
        <w:fldChar w:fldCharType="end"/>
      </w:r>
      <w:r w:rsidR="00A6184F">
        <w:t xml:space="preserve"> is discussed on page </w:t>
      </w:r>
      <w:fldSimple w:instr=" PAGEREF _Ref413852923 ">
        <w:r w:rsidR="00782482">
          <w:rPr>
            <w:noProof/>
          </w:rPr>
          <w:t>56</w:t>
        </w:r>
      </w:fldSimple>
      <w:r w:rsidR="00A6184F">
        <w:t>.</w:t>
      </w:r>
    </w:p>
    <w:p w:rsidR="00C70251" w:rsidRDefault="00C70251" w:rsidP="00A9576C">
      <w:r>
        <w:rPr>
          <w:noProof/>
        </w:rPr>
        <w:drawing>
          <wp:anchor distT="0" distB="0" distL="114300" distR="114300" simplePos="0" relativeHeight="251707392" behindDoc="0" locked="0" layoutInCell="1" allowOverlap="1" wp14:anchorId="29BC1809" wp14:editId="2FF2D023">
            <wp:simplePos x="0" y="0"/>
            <wp:positionH relativeFrom="column">
              <wp:posOffset>3383352</wp:posOffset>
            </wp:positionH>
            <wp:positionV relativeFrom="paragraph">
              <wp:posOffset>78321</wp:posOffset>
            </wp:positionV>
            <wp:extent cx="1740739" cy="1854679"/>
            <wp:effectExtent l="19050" t="0" r="0" b="0"/>
            <wp:wrapNone/>
            <wp:docPr id="33" name="Picture 11" descr="diode d9 location for reference frequenc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ode d9 location for reference frequency.png"/>
                    <pic:cNvPicPr/>
                  </pic:nvPicPr>
                  <pic:blipFill>
                    <a:blip r:embed="rId43" cstate="print"/>
                    <a:stretch>
                      <a:fillRect/>
                    </a:stretch>
                  </pic:blipFill>
                  <pic:spPr>
                    <a:xfrm>
                      <a:off x="0" y="0"/>
                      <a:ext cx="1740739" cy="1854679"/>
                    </a:xfrm>
                    <a:prstGeom prst="rect">
                      <a:avLst/>
                    </a:prstGeom>
                  </pic:spPr>
                </pic:pic>
              </a:graphicData>
            </a:graphic>
          </wp:anchor>
        </w:drawing>
      </w:r>
    </w:p>
    <w:p w:rsidR="00C70251" w:rsidRDefault="00C70251" w:rsidP="00A9576C"/>
    <w:p w:rsidR="0013695A" w:rsidRDefault="0013695A" w:rsidP="00A9576C"/>
    <w:p w:rsidR="0013695A" w:rsidRDefault="0013695A" w:rsidP="00A9576C"/>
    <w:p w:rsidR="0013695A" w:rsidRDefault="0013695A" w:rsidP="00A9576C"/>
    <w:p w:rsidR="00264C55" w:rsidRDefault="00264C55">
      <w:pPr>
        <w:keepNext/>
        <w:jc w:val="center"/>
      </w:pPr>
    </w:p>
    <w:p w:rsidR="00264C55" w:rsidRDefault="00C96977">
      <w:pPr>
        <w:pStyle w:val="Caption"/>
      </w:pPr>
      <w:bookmarkStart w:id="114" w:name="_Ref413494002"/>
      <w:bookmarkStart w:id="115" w:name="_Toc420167597"/>
      <w:r>
        <w:t xml:space="preserve">Figure </w:t>
      </w:r>
      <w:r w:rsidR="00D953D3">
        <w:fldChar w:fldCharType="begin"/>
      </w:r>
      <w:r>
        <w:instrText xml:space="preserve"> SEQ Figure \* ARABIC </w:instrText>
      </w:r>
      <w:r w:rsidR="00D953D3">
        <w:fldChar w:fldCharType="separate"/>
      </w:r>
      <w:r w:rsidR="00782482">
        <w:rPr>
          <w:noProof/>
        </w:rPr>
        <w:t>14</w:t>
      </w:r>
      <w:r w:rsidR="00D953D3">
        <w:fldChar w:fldCharType="end"/>
      </w:r>
      <w:bookmarkEnd w:id="114"/>
      <w:r>
        <w:t xml:space="preserve"> </w:t>
      </w:r>
      <w:r w:rsidR="00C70251">
        <w:t xml:space="preserve">(L) shows </w:t>
      </w:r>
      <w:r>
        <w:t xml:space="preserve">Rx and </w:t>
      </w:r>
      <w:proofErr w:type="spellStart"/>
      <w:r>
        <w:t>Tx</w:t>
      </w:r>
      <w:proofErr w:type="spellEnd"/>
      <w:r>
        <w:t xml:space="preserve"> LED indicators</w:t>
      </w:r>
      <w:r w:rsidR="00C70251">
        <w:t xml:space="preserve"> and (R) shows location of LED D9.</w:t>
      </w:r>
      <w:bookmarkEnd w:id="115"/>
    </w:p>
    <w:p w:rsidR="00DD7F55" w:rsidRDefault="00DD7F55">
      <w:r>
        <w:br w:type="page"/>
      </w:r>
    </w:p>
    <w:p w:rsidR="00C70251" w:rsidRPr="00C70251" w:rsidRDefault="00C70251" w:rsidP="00C70251"/>
    <w:tbl>
      <w:tblPr>
        <w:tblStyle w:val="TableGrid"/>
        <w:tblW w:w="8821" w:type="dxa"/>
        <w:jc w:val="center"/>
        <w:shd w:val="clear" w:color="auto" w:fill="FFFFFF" w:themeFill="background1"/>
        <w:tblLook w:val="04A0" w:firstRow="1" w:lastRow="0" w:firstColumn="1" w:lastColumn="0" w:noHBand="0" w:noVBand="1"/>
      </w:tblPr>
      <w:tblGrid>
        <w:gridCol w:w="989"/>
        <w:gridCol w:w="989"/>
        <w:gridCol w:w="2557"/>
        <w:gridCol w:w="4286"/>
      </w:tblGrid>
      <w:tr w:rsidR="007944F9" w:rsidRPr="007944F9" w:rsidTr="00D3074F">
        <w:trPr>
          <w:jc w:val="center"/>
        </w:trPr>
        <w:tc>
          <w:tcPr>
            <w:tcW w:w="989" w:type="dxa"/>
            <w:shd w:val="pct55" w:color="FFFF00" w:fill="FFFFFF" w:themeFill="background1"/>
          </w:tcPr>
          <w:p w:rsidR="002F6B75" w:rsidRDefault="007944F9" w:rsidP="008A4B5B">
            <w:pPr>
              <w:jc w:val="center"/>
              <w:rPr>
                <w:b/>
                <w:sz w:val="20"/>
                <w:szCs w:val="20"/>
              </w:rPr>
            </w:pPr>
            <w:r w:rsidRPr="006F3AFD">
              <w:rPr>
                <w:b/>
                <w:sz w:val="20"/>
                <w:szCs w:val="20"/>
              </w:rPr>
              <w:t>LED</w:t>
            </w:r>
          </w:p>
          <w:p w:rsidR="007944F9" w:rsidRPr="007944F9" w:rsidRDefault="007944F9" w:rsidP="008A4B5B">
            <w:pPr>
              <w:jc w:val="center"/>
              <w:rPr>
                <w:b/>
                <w:sz w:val="20"/>
                <w:szCs w:val="20"/>
              </w:rPr>
            </w:pPr>
            <w:r w:rsidRPr="006F3AFD">
              <w:rPr>
                <w:b/>
                <w:sz w:val="20"/>
                <w:szCs w:val="20"/>
              </w:rPr>
              <w:t>ID</w:t>
            </w:r>
          </w:p>
        </w:tc>
        <w:tc>
          <w:tcPr>
            <w:tcW w:w="989" w:type="dxa"/>
            <w:shd w:val="pct55" w:color="FFFF00" w:fill="FFFFFF" w:themeFill="background1"/>
          </w:tcPr>
          <w:p w:rsidR="00264C55" w:rsidRDefault="0044053D">
            <w:pPr>
              <w:jc w:val="center"/>
              <w:rPr>
                <w:b/>
                <w:sz w:val="20"/>
                <w:szCs w:val="20"/>
              </w:rPr>
            </w:pPr>
            <w:r w:rsidRPr="0044053D">
              <w:rPr>
                <w:b/>
                <w:sz w:val="20"/>
                <w:szCs w:val="20"/>
              </w:rPr>
              <w:t>LED</w:t>
            </w:r>
          </w:p>
          <w:p w:rsidR="00264C55" w:rsidRDefault="007944F9">
            <w:pPr>
              <w:jc w:val="center"/>
              <w:rPr>
                <w:b/>
                <w:sz w:val="20"/>
                <w:szCs w:val="20"/>
              </w:rPr>
            </w:pPr>
            <w:r>
              <w:rPr>
                <w:b/>
                <w:sz w:val="20"/>
                <w:szCs w:val="20"/>
              </w:rPr>
              <w:t>Color</w:t>
            </w:r>
          </w:p>
        </w:tc>
        <w:tc>
          <w:tcPr>
            <w:tcW w:w="2557" w:type="dxa"/>
            <w:shd w:val="pct55" w:color="FFFF00" w:fill="FFFFFF" w:themeFill="background1"/>
          </w:tcPr>
          <w:p w:rsidR="00264C55" w:rsidRDefault="0044053D">
            <w:pPr>
              <w:rPr>
                <w:b/>
                <w:sz w:val="20"/>
                <w:szCs w:val="20"/>
              </w:rPr>
            </w:pPr>
            <w:r w:rsidRPr="0044053D">
              <w:rPr>
                <w:b/>
                <w:sz w:val="20"/>
                <w:szCs w:val="20"/>
              </w:rPr>
              <w:t>Interpretation</w:t>
            </w:r>
          </w:p>
        </w:tc>
        <w:tc>
          <w:tcPr>
            <w:tcW w:w="4286" w:type="dxa"/>
            <w:shd w:val="pct55" w:color="FFFF00" w:fill="FFFFFF" w:themeFill="background1"/>
          </w:tcPr>
          <w:p w:rsidR="00264C55" w:rsidRDefault="0044053D">
            <w:pPr>
              <w:rPr>
                <w:b/>
                <w:sz w:val="20"/>
                <w:szCs w:val="20"/>
              </w:rPr>
            </w:pPr>
            <w:r w:rsidRPr="0044053D">
              <w:rPr>
                <w:b/>
                <w:sz w:val="20"/>
                <w:szCs w:val="20"/>
              </w:rPr>
              <w:t>Flash status</w:t>
            </w:r>
          </w:p>
        </w:tc>
      </w:tr>
      <w:tr w:rsidR="007944F9" w:rsidRPr="007944F9" w:rsidTr="008A4B5B">
        <w:trPr>
          <w:jc w:val="center"/>
        </w:trPr>
        <w:tc>
          <w:tcPr>
            <w:tcW w:w="989" w:type="dxa"/>
            <w:shd w:val="clear" w:color="auto" w:fill="FFFFFF" w:themeFill="background1"/>
          </w:tcPr>
          <w:p w:rsidR="007944F9" w:rsidRPr="007944F9" w:rsidRDefault="007944F9" w:rsidP="007944F9">
            <w:pPr>
              <w:spacing w:after="200" w:line="276" w:lineRule="auto"/>
              <w:jc w:val="center"/>
              <w:rPr>
                <w:sz w:val="20"/>
                <w:szCs w:val="20"/>
              </w:rPr>
            </w:pPr>
            <w:r w:rsidRPr="006F3AFD">
              <w:rPr>
                <w:sz w:val="20"/>
                <w:szCs w:val="20"/>
              </w:rPr>
              <w:t>D1</w:t>
            </w:r>
          </w:p>
        </w:tc>
        <w:tc>
          <w:tcPr>
            <w:tcW w:w="989" w:type="dxa"/>
            <w:shd w:val="clear" w:color="auto" w:fill="FFFFFF" w:themeFill="background1"/>
          </w:tcPr>
          <w:p w:rsidR="00264C55" w:rsidRDefault="007944F9">
            <w:pPr>
              <w:jc w:val="center"/>
              <w:rPr>
                <w:sz w:val="20"/>
                <w:szCs w:val="20"/>
              </w:rPr>
            </w:pPr>
            <w:r>
              <w:rPr>
                <w:sz w:val="20"/>
                <w:szCs w:val="20"/>
              </w:rPr>
              <w:t>Green</w:t>
            </w:r>
          </w:p>
        </w:tc>
        <w:tc>
          <w:tcPr>
            <w:tcW w:w="2557" w:type="dxa"/>
            <w:shd w:val="clear" w:color="auto" w:fill="FFFFFF" w:themeFill="background1"/>
          </w:tcPr>
          <w:p w:rsidR="00264C55" w:rsidRDefault="0044053D">
            <w:pPr>
              <w:rPr>
                <w:sz w:val="20"/>
                <w:szCs w:val="20"/>
              </w:rPr>
            </w:pPr>
            <w:r w:rsidRPr="0044053D">
              <w:rPr>
                <w:sz w:val="20"/>
                <w:szCs w:val="20"/>
              </w:rPr>
              <w:t>3.3v regulator power status</w:t>
            </w:r>
          </w:p>
        </w:tc>
        <w:tc>
          <w:tcPr>
            <w:tcW w:w="4286" w:type="dxa"/>
            <w:shd w:val="clear" w:color="auto" w:fill="FFFFFF" w:themeFill="background1"/>
          </w:tcPr>
          <w:p w:rsidR="00264C55" w:rsidRDefault="0044053D">
            <w:pPr>
              <w:rPr>
                <w:sz w:val="20"/>
                <w:szCs w:val="20"/>
              </w:rPr>
            </w:pPr>
            <w:r w:rsidRPr="0044053D">
              <w:rPr>
                <w:sz w:val="20"/>
                <w:szCs w:val="20"/>
              </w:rPr>
              <w:t>On when powered</w:t>
            </w:r>
          </w:p>
        </w:tc>
      </w:tr>
      <w:tr w:rsidR="007944F9" w:rsidRPr="007944F9" w:rsidTr="002F6B75">
        <w:trPr>
          <w:jc w:val="center"/>
        </w:trPr>
        <w:tc>
          <w:tcPr>
            <w:tcW w:w="989" w:type="dxa"/>
            <w:tcBorders>
              <w:bottom w:val="single" w:sz="4" w:space="0" w:color="auto"/>
            </w:tcBorders>
            <w:shd w:val="clear" w:color="auto" w:fill="FFFFFF" w:themeFill="background1"/>
          </w:tcPr>
          <w:p w:rsidR="007944F9" w:rsidRPr="007944F9" w:rsidRDefault="007944F9" w:rsidP="007944F9">
            <w:pPr>
              <w:spacing w:after="200" w:line="276" w:lineRule="auto"/>
              <w:jc w:val="center"/>
              <w:rPr>
                <w:sz w:val="20"/>
                <w:szCs w:val="20"/>
              </w:rPr>
            </w:pPr>
            <w:r w:rsidRPr="006F3AFD">
              <w:rPr>
                <w:sz w:val="20"/>
                <w:szCs w:val="20"/>
              </w:rPr>
              <w:t>D2</w:t>
            </w:r>
          </w:p>
        </w:tc>
        <w:tc>
          <w:tcPr>
            <w:tcW w:w="989" w:type="dxa"/>
            <w:tcBorders>
              <w:bottom w:val="single" w:sz="4" w:space="0" w:color="auto"/>
            </w:tcBorders>
            <w:shd w:val="clear" w:color="auto" w:fill="FFFFFF" w:themeFill="background1"/>
          </w:tcPr>
          <w:p w:rsidR="00264C55" w:rsidRDefault="007944F9">
            <w:pPr>
              <w:jc w:val="center"/>
              <w:rPr>
                <w:sz w:val="20"/>
                <w:szCs w:val="20"/>
              </w:rPr>
            </w:pPr>
            <w:r>
              <w:rPr>
                <w:sz w:val="20"/>
                <w:szCs w:val="20"/>
              </w:rPr>
              <w:t>Green</w:t>
            </w:r>
          </w:p>
        </w:tc>
        <w:tc>
          <w:tcPr>
            <w:tcW w:w="2557" w:type="dxa"/>
            <w:tcBorders>
              <w:bottom w:val="single" w:sz="4" w:space="0" w:color="auto"/>
            </w:tcBorders>
            <w:shd w:val="clear" w:color="auto" w:fill="FFFFFF" w:themeFill="background1"/>
          </w:tcPr>
          <w:p w:rsidR="00264C55" w:rsidRDefault="0044053D">
            <w:pPr>
              <w:rPr>
                <w:sz w:val="20"/>
                <w:szCs w:val="20"/>
              </w:rPr>
            </w:pPr>
            <w:r w:rsidRPr="0044053D">
              <w:rPr>
                <w:sz w:val="20"/>
                <w:szCs w:val="20"/>
              </w:rPr>
              <w:t>1.2v regulator power status</w:t>
            </w:r>
          </w:p>
        </w:tc>
        <w:tc>
          <w:tcPr>
            <w:tcW w:w="4286" w:type="dxa"/>
            <w:tcBorders>
              <w:bottom w:val="single" w:sz="4" w:space="0" w:color="auto"/>
            </w:tcBorders>
            <w:shd w:val="clear" w:color="auto" w:fill="FFFFFF" w:themeFill="background1"/>
          </w:tcPr>
          <w:p w:rsidR="00264C55" w:rsidRDefault="0044053D">
            <w:pPr>
              <w:rPr>
                <w:sz w:val="20"/>
                <w:szCs w:val="20"/>
              </w:rPr>
            </w:pPr>
            <w:r w:rsidRPr="0044053D">
              <w:rPr>
                <w:sz w:val="20"/>
                <w:szCs w:val="20"/>
              </w:rPr>
              <w:t>On when powered</w:t>
            </w:r>
          </w:p>
        </w:tc>
      </w:tr>
      <w:tr w:rsidR="007944F9" w:rsidRPr="007944F9" w:rsidTr="002F6B75">
        <w:trPr>
          <w:trHeight w:val="399"/>
          <w:jc w:val="center"/>
        </w:trPr>
        <w:tc>
          <w:tcPr>
            <w:tcW w:w="8821" w:type="dxa"/>
            <w:gridSpan w:val="4"/>
            <w:shd w:val="pct5" w:color="auto" w:fill="FFFFFF" w:themeFill="background1"/>
            <w:vAlign w:val="center"/>
          </w:tcPr>
          <w:p w:rsidR="00264C55" w:rsidRDefault="007944F9">
            <w:pPr>
              <w:jc w:val="center"/>
              <w:rPr>
                <w:sz w:val="20"/>
                <w:szCs w:val="20"/>
              </w:rPr>
            </w:pPr>
            <w:r w:rsidRPr="006F3AFD">
              <w:rPr>
                <w:sz w:val="20"/>
                <w:szCs w:val="20"/>
              </w:rPr>
              <w:t>Transmitter data status (from Chip U1B, CYUSB3011)</w:t>
            </w:r>
          </w:p>
        </w:tc>
      </w:tr>
      <w:tr w:rsidR="007944F9" w:rsidRPr="006F3AFD" w:rsidTr="008A4B5B">
        <w:trPr>
          <w:jc w:val="center"/>
        </w:trPr>
        <w:tc>
          <w:tcPr>
            <w:tcW w:w="989" w:type="dxa"/>
            <w:shd w:val="clear" w:color="auto" w:fill="FFFFFF" w:themeFill="background1"/>
          </w:tcPr>
          <w:p w:rsidR="007944F9" w:rsidRPr="006F3AFD" w:rsidRDefault="007944F9" w:rsidP="00022324">
            <w:pPr>
              <w:jc w:val="center"/>
              <w:rPr>
                <w:sz w:val="20"/>
                <w:szCs w:val="20"/>
              </w:rPr>
            </w:pPr>
            <w:r w:rsidRPr="006F3AFD">
              <w:rPr>
                <w:sz w:val="20"/>
                <w:szCs w:val="20"/>
              </w:rPr>
              <w:t>D3</w:t>
            </w:r>
          </w:p>
        </w:tc>
        <w:tc>
          <w:tcPr>
            <w:tcW w:w="989" w:type="dxa"/>
            <w:shd w:val="clear" w:color="auto" w:fill="FFFFFF" w:themeFill="background1"/>
          </w:tcPr>
          <w:p w:rsidR="007944F9" w:rsidRDefault="007944F9" w:rsidP="00022324">
            <w:pPr>
              <w:jc w:val="center"/>
              <w:rPr>
                <w:sz w:val="20"/>
                <w:szCs w:val="20"/>
              </w:rPr>
            </w:pPr>
            <w:r>
              <w:rPr>
                <w:sz w:val="20"/>
                <w:szCs w:val="20"/>
              </w:rPr>
              <w:t>Yellow/</w:t>
            </w:r>
          </w:p>
          <w:p w:rsidR="007944F9" w:rsidRPr="006F3AFD" w:rsidRDefault="007944F9" w:rsidP="00022324">
            <w:pPr>
              <w:jc w:val="center"/>
              <w:rPr>
                <w:sz w:val="20"/>
                <w:szCs w:val="20"/>
              </w:rPr>
            </w:pPr>
            <w:r>
              <w:rPr>
                <w:sz w:val="20"/>
                <w:szCs w:val="20"/>
              </w:rPr>
              <w:t>orange</w:t>
            </w:r>
          </w:p>
        </w:tc>
        <w:tc>
          <w:tcPr>
            <w:tcW w:w="2557" w:type="dxa"/>
            <w:shd w:val="clear" w:color="auto" w:fill="FFFFFF" w:themeFill="background1"/>
          </w:tcPr>
          <w:p w:rsidR="007944F9" w:rsidRPr="006F3AFD" w:rsidRDefault="008A4B5B" w:rsidP="00022324">
            <w:pPr>
              <w:rPr>
                <w:sz w:val="20"/>
                <w:szCs w:val="20"/>
              </w:rPr>
            </w:pPr>
            <w:r>
              <w:rPr>
                <w:sz w:val="20"/>
                <w:szCs w:val="20"/>
              </w:rPr>
              <w:t>Not used in production RASDR</w:t>
            </w:r>
          </w:p>
        </w:tc>
        <w:tc>
          <w:tcPr>
            <w:tcW w:w="4286" w:type="dxa"/>
            <w:shd w:val="clear" w:color="auto" w:fill="FFFFFF" w:themeFill="background1"/>
          </w:tcPr>
          <w:p w:rsidR="007944F9" w:rsidRPr="006F3AFD" w:rsidRDefault="007944F9" w:rsidP="00022324">
            <w:pPr>
              <w:rPr>
                <w:sz w:val="20"/>
                <w:szCs w:val="20"/>
              </w:rPr>
            </w:pPr>
          </w:p>
        </w:tc>
      </w:tr>
      <w:tr w:rsidR="007944F9" w:rsidRPr="006F3AFD" w:rsidTr="008A4B5B">
        <w:trPr>
          <w:jc w:val="center"/>
        </w:trPr>
        <w:tc>
          <w:tcPr>
            <w:tcW w:w="989" w:type="dxa"/>
            <w:shd w:val="clear" w:color="auto" w:fill="FFFFFF" w:themeFill="background1"/>
          </w:tcPr>
          <w:p w:rsidR="007944F9" w:rsidRPr="006F3AFD" w:rsidRDefault="007944F9" w:rsidP="00022324">
            <w:pPr>
              <w:jc w:val="center"/>
              <w:rPr>
                <w:sz w:val="20"/>
                <w:szCs w:val="20"/>
              </w:rPr>
            </w:pPr>
            <w:r>
              <w:rPr>
                <w:sz w:val="20"/>
                <w:szCs w:val="20"/>
              </w:rPr>
              <w:t>D4</w:t>
            </w:r>
          </w:p>
        </w:tc>
        <w:tc>
          <w:tcPr>
            <w:tcW w:w="989" w:type="dxa"/>
            <w:shd w:val="clear" w:color="auto" w:fill="FFFFFF" w:themeFill="background1"/>
          </w:tcPr>
          <w:p w:rsidR="007944F9" w:rsidRDefault="007944F9" w:rsidP="00022324">
            <w:pPr>
              <w:jc w:val="center"/>
              <w:rPr>
                <w:sz w:val="20"/>
                <w:szCs w:val="20"/>
              </w:rPr>
            </w:pPr>
            <w:r>
              <w:rPr>
                <w:sz w:val="20"/>
                <w:szCs w:val="20"/>
              </w:rPr>
              <w:t>Yellow/</w:t>
            </w:r>
          </w:p>
          <w:p w:rsidR="007944F9" w:rsidRPr="006F3AFD" w:rsidRDefault="007944F9" w:rsidP="00022324">
            <w:pPr>
              <w:jc w:val="center"/>
              <w:rPr>
                <w:sz w:val="20"/>
                <w:szCs w:val="20"/>
              </w:rPr>
            </w:pPr>
            <w:r>
              <w:rPr>
                <w:sz w:val="20"/>
                <w:szCs w:val="20"/>
              </w:rPr>
              <w:t>orange</w:t>
            </w:r>
          </w:p>
        </w:tc>
        <w:tc>
          <w:tcPr>
            <w:tcW w:w="2557" w:type="dxa"/>
            <w:shd w:val="clear" w:color="auto" w:fill="FFFFFF" w:themeFill="background1"/>
          </w:tcPr>
          <w:p w:rsidR="007944F9" w:rsidRPr="006F3AFD" w:rsidRDefault="007944F9" w:rsidP="002F6B75">
            <w:pPr>
              <w:rPr>
                <w:sz w:val="20"/>
                <w:szCs w:val="20"/>
              </w:rPr>
            </w:pPr>
            <w:r w:rsidRPr="006F3AFD">
              <w:rPr>
                <w:sz w:val="20"/>
                <w:szCs w:val="20"/>
              </w:rPr>
              <w:t>Not Use</w:t>
            </w:r>
            <w:r>
              <w:rPr>
                <w:sz w:val="20"/>
                <w:szCs w:val="20"/>
              </w:rPr>
              <w:t>d</w:t>
            </w:r>
            <w:r w:rsidRPr="006F3AFD">
              <w:rPr>
                <w:sz w:val="20"/>
                <w:szCs w:val="20"/>
              </w:rPr>
              <w:t xml:space="preserve"> </w:t>
            </w:r>
            <w:r w:rsidR="002F6B75">
              <w:rPr>
                <w:sz w:val="20"/>
                <w:szCs w:val="20"/>
              </w:rPr>
              <w:t>in production</w:t>
            </w:r>
            <w:r w:rsidRPr="006F3AFD">
              <w:rPr>
                <w:sz w:val="20"/>
                <w:szCs w:val="20"/>
              </w:rPr>
              <w:t xml:space="preserve"> RASDR</w:t>
            </w:r>
          </w:p>
        </w:tc>
        <w:tc>
          <w:tcPr>
            <w:tcW w:w="4286" w:type="dxa"/>
            <w:shd w:val="clear" w:color="auto" w:fill="FFFFFF" w:themeFill="background1"/>
          </w:tcPr>
          <w:p w:rsidR="007944F9" w:rsidRPr="006F3AFD" w:rsidRDefault="007944F9" w:rsidP="00022324">
            <w:pPr>
              <w:rPr>
                <w:sz w:val="20"/>
                <w:szCs w:val="20"/>
              </w:rPr>
            </w:pPr>
          </w:p>
        </w:tc>
      </w:tr>
      <w:tr w:rsidR="007944F9" w:rsidRPr="007944F9" w:rsidTr="002F6B75">
        <w:trPr>
          <w:jc w:val="center"/>
        </w:trPr>
        <w:tc>
          <w:tcPr>
            <w:tcW w:w="989" w:type="dxa"/>
            <w:tcBorders>
              <w:bottom w:val="single" w:sz="4" w:space="0" w:color="auto"/>
            </w:tcBorders>
            <w:shd w:val="clear" w:color="auto" w:fill="FFFFFF" w:themeFill="background1"/>
          </w:tcPr>
          <w:p w:rsidR="007944F9" w:rsidRPr="007944F9" w:rsidRDefault="007944F9" w:rsidP="007944F9">
            <w:pPr>
              <w:spacing w:after="200" w:line="276" w:lineRule="auto"/>
              <w:jc w:val="center"/>
              <w:rPr>
                <w:sz w:val="20"/>
                <w:szCs w:val="20"/>
              </w:rPr>
            </w:pPr>
            <w:r w:rsidRPr="006F3AFD">
              <w:rPr>
                <w:sz w:val="20"/>
                <w:szCs w:val="20"/>
              </w:rPr>
              <w:t>D</w:t>
            </w:r>
            <w:r>
              <w:rPr>
                <w:sz w:val="20"/>
                <w:szCs w:val="20"/>
              </w:rPr>
              <w:t>5</w:t>
            </w:r>
          </w:p>
        </w:tc>
        <w:tc>
          <w:tcPr>
            <w:tcW w:w="989" w:type="dxa"/>
            <w:tcBorders>
              <w:bottom w:val="single" w:sz="4" w:space="0" w:color="auto"/>
            </w:tcBorders>
            <w:shd w:val="clear" w:color="auto" w:fill="FFFFFF" w:themeFill="background1"/>
          </w:tcPr>
          <w:p w:rsidR="00264C55" w:rsidRDefault="007944F9">
            <w:pPr>
              <w:jc w:val="center"/>
              <w:rPr>
                <w:rFonts w:asciiTheme="majorHAnsi" w:eastAsiaTheme="majorEastAsia" w:hAnsiTheme="majorHAnsi" w:cstheme="majorBidi"/>
                <w:b/>
                <w:bCs/>
                <w:color w:val="4F81BD" w:themeColor="accent1"/>
                <w:sz w:val="20"/>
                <w:szCs w:val="20"/>
              </w:rPr>
            </w:pPr>
            <w:r>
              <w:rPr>
                <w:sz w:val="20"/>
                <w:szCs w:val="20"/>
              </w:rPr>
              <w:t>Yellow/</w:t>
            </w:r>
          </w:p>
          <w:p w:rsidR="00264C55" w:rsidRDefault="007944F9">
            <w:pPr>
              <w:jc w:val="center"/>
              <w:rPr>
                <w:sz w:val="20"/>
                <w:szCs w:val="20"/>
              </w:rPr>
            </w:pPr>
            <w:r>
              <w:rPr>
                <w:sz w:val="20"/>
                <w:szCs w:val="20"/>
              </w:rPr>
              <w:t>orange</w:t>
            </w:r>
          </w:p>
        </w:tc>
        <w:tc>
          <w:tcPr>
            <w:tcW w:w="2557" w:type="dxa"/>
            <w:tcBorders>
              <w:bottom w:val="single" w:sz="4" w:space="0" w:color="auto"/>
            </w:tcBorders>
            <w:shd w:val="clear" w:color="auto" w:fill="FFFFFF" w:themeFill="background1"/>
          </w:tcPr>
          <w:p w:rsidR="00264C55" w:rsidRDefault="007944F9" w:rsidP="008A4B5B">
            <w:pPr>
              <w:rPr>
                <w:sz w:val="20"/>
                <w:szCs w:val="20"/>
              </w:rPr>
            </w:pPr>
            <w:r w:rsidRPr="006F3AFD">
              <w:rPr>
                <w:sz w:val="20"/>
                <w:szCs w:val="20"/>
              </w:rPr>
              <w:t>Not Use</w:t>
            </w:r>
            <w:r>
              <w:rPr>
                <w:sz w:val="20"/>
                <w:szCs w:val="20"/>
              </w:rPr>
              <w:t>d</w:t>
            </w:r>
            <w:r w:rsidRPr="006F3AFD">
              <w:rPr>
                <w:sz w:val="20"/>
                <w:szCs w:val="20"/>
              </w:rPr>
              <w:t xml:space="preserve"> </w:t>
            </w:r>
            <w:r w:rsidR="008A4B5B">
              <w:rPr>
                <w:sz w:val="20"/>
                <w:szCs w:val="20"/>
              </w:rPr>
              <w:t>in production</w:t>
            </w:r>
            <w:r w:rsidRPr="006F3AFD">
              <w:rPr>
                <w:sz w:val="20"/>
                <w:szCs w:val="20"/>
              </w:rPr>
              <w:t xml:space="preserve"> RASDR</w:t>
            </w:r>
          </w:p>
        </w:tc>
        <w:tc>
          <w:tcPr>
            <w:tcW w:w="4286" w:type="dxa"/>
            <w:tcBorders>
              <w:bottom w:val="single" w:sz="4" w:space="0" w:color="auto"/>
            </w:tcBorders>
            <w:shd w:val="clear" w:color="auto" w:fill="FFFFFF" w:themeFill="background1"/>
          </w:tcPr>
          <w:p w:rsidR="00264C55" w:rsidRDefault="00264C55">
            <w:pPr>
              <w:rPr>
                <w:sz w:val="20"/>
                <w:szCs w:val="20"/>
              </w:rPr>
            </w:pPr>
          </w:p>
        </w:tc>
      </w:tr>
      <w:tr w:rsidR="007944F9" w:rsidRPr="007944F9" w:rsidTr="002F6B75">
        <w:trPr>
          <w:trHeight w:val="424"/>
          <w:jc w:val="center"/>
        </w:trPr>
        <w:tc>
          <w:tcPr>
            <w:tcW w:w="8821" w:type="dxa"/>
            <w:gridSpan w:val="4"/>
            <w:shd w:val="pct5" w:color="auto" w:fill="FFFFFF" w:themeFill="background1"/>
            <w:vAlign w:val="center"/>
          </w:tcPr>
          <w:p w:rsidR="00264C55" w:rsidRDefault="0044053D">
            <w:pPr>
              <w:jc w:val="center"/>
              <w:rPr>
                <w:sz w:val="20"/>
                <w:szCs w:val="20"/>
              </w:rPr>
            </w:pPr>
            <w:r w:rsidRPr="0044053D">
              <w:rPr>
                <w:sz w:val="20"/>
                <w:szCs w:val="20"/>
              </w:rPr>
              <w:t>Receiver data status (from Chip U2B, CYUSB3011)</w:t>
            </w:r>
          </w:p>
        </w:tc>
      </w:tr>
      <w:tr w:rsidR="007944F9" w:rsidRPr="007944F9" w:rsidTr="008A4B5B">
        <w:trPr>
          <w:jc w:val="center"/>
        </w:trPr>
        <w:tc>
          <w:tcPr>
            <w:tcW w:w="989" w:type="dxa"/>
            <w:shd w:val="clear" w:color="auto" w:fill="FFFFFF" w:themeFill="background1"/>
          </w:tcPr>
          <w:p w:rsidR="007944F9" w:rsidRPr="007944F9" w:rsidRDefault="007944F9" w:rsidP="007944F9">
            <w:pPr>
              <w:spacing w:after="200" w:line="276" w:lineRule="auto"/>
              <w:jc w:val="center"/>
              <w:rPr>
                <w:sz w:val="20"/>
                <w:szCs w:val="20"/>
              </w:rPr>
            </w:pPr>
            <w:r w:rsidRPr="006F3AFD">
              <w:rPr>
                <w:sz w:val="20"/>
                <w:szCs w:val="20"/>
              </w:rPr>
              <w:t>D</w:t>
            </w:r>
            <w:r>
              <w:rPr>
                <w:sz w:val="20"/>
                <w:szCs w:val="20"/>
              </w:rPr>
              <w:t>6</w:t>
            </w:r>
          </w:p>
        </w:tc>
        <w:tc>
          <w:tcPr>
            <w:tcW w:w="989" w:type="dxa"/>
            <w:shd w:val="clear" w:color="auto" w:fill="FFFFFF" w:themeFill="background1"/>
          </w:tcPr>
          <w:p w:rsidR="007944F9" w:rsidRDefault="007944F9" w:rsidP="00022324">
            <w:pPr>
              <w:jc w:val="center"/>
              <w:rPr>
                <w:sz w:val="20"/>
                <w:szCs w:val="20"/>
              </w:rPr>
            </w:pPr>
            <w:r>
              <w:rPr>
                <w:sz w:val="20"/>
                <w:szCs w:val="20"/>
              </w:rPr>
              <w:t>Yellow/</w:t>
            </w:r>
          </w:p>
          <w:p w:rsidR="00264C55" w:rsidRDefault="007944F9">
            <w:pPr>
              <w:jc w:val="center"/>
              <w:rPr>
                <w:sz w:val="20"/>
                <w:szCs w:val="20"/>
              </w:rPr>
            </w:pPr>
            <w:r>
              <w:rPr>
                <w:sz w:val="20"/>
                <w:szCs w:val="20"/>
              </w:rPr>
              <w:t>orange</w:t>
            </w:r>
          </w:p>
        </w:tc>
        <w:tc>
          <w:tcPr>
            <w:tcW w:w="2557" w:type="dxa"/>
            <w:shd w:val="clear" w:color="auto" w:fill="FFFFFF" w:themeFill="background1"/>
          </w:tcPr>
          <w:p w:rsidR="00264C55" w:rsidRDefault="007944F9">
            <w:pPr>
              <w:rPr>
                <w:sz w:val="20"/>
                <w:szCs w:val="20"/>
              </w:rPr>
            </w:pPr>
            <w:r>
              <w:rPr>
                <w:sz w:val="20"/>
                <w:szCs w:val="20"/>
              </w:rPr>
              <w:t>Rx command indicator</w:t>
            </w:r>
          </w:p>
        </w:tc>
        <w:tc>
          <w:tcPr>
            <w:tcW w:w="4286" w:type="dxa"/>
            <w:shd w:val="clear" w:color="auto" w:fill="FFFFFF" w:themeFill="background1"/>
          </w:tcPr>
          <w:p w:rsidR="00264C55" w:rsidRDefault="0044053D">
            <w:pPr>
              <w:rPr>
                <w:sz w:val="20"/>
                <w:szCs w:val="20"/>
              </w:rPr>
            </w:pPr>
            <w:r w:rsidRPr="0044053D">
              <w:rPr>
                <w:sz w:val="20"/>
                <w:szCs w:val="20"/>
              </w:rPr>
              <w:t xml:space="preserve">Flashes while </w:t>
            </w:r>
            <w:proofErr w:type="spellStart"/>
            <w:r w:rsidRPr="0044053D">
              <w:rPr>
                <w:sz w:val="20"/>
                <w:szCs w:val="20"/>
              </w:rPr>
              <w:t>DigiRED</w:t>
            </w:r>
            <w:proofErr w:type="spellEnd"/>
            <w:r w:rsidRPr="0044053D">
              <w:rPr>
                <w:sz w:val="20"/>
                <w:szCs w:val="20"/>
              </w:rPr>
              <w:t xml:space="preserve"> is receiving commands. </w:t>
            </w:r>
          </w:p>
          <w:p w:rsidR="00264C55" w:rsidRDefault="0044053D">
            <w:pPr>
              <w:rPr>
                <w:sz w:val="20"/>
                <w:szCs w:val="20"/>
              </w:rPr>
            </w:pPr>
            <w:r w:rsidRPr="0044053D">
              <w:rPr>
                <w:sz w:val="20"/>
                <w:szCs w:val="20"/>
              </w:rPr>
              <w:t xml:space="preserve">On in </w:t>
            </w:r>
            <w:proofErr w:type="spellStart"/>
            <w:r w:rsidRPr="0044053D">
              <w:rPr>
                <w:sz w:val="20"/>
                <w:szCs w:val="20"/>
              </w:rPr>
              <w:t>bootloader</w:t>
            </w:r>
            <w:proofErr w:type="spellEnd"/>
            <w:r w:rsidRPr="0044053D">
              <w:rPr>
                <w:sz w:val="20"/>
                <w:szCs w:val="20"/>
              </w:rPr>
              <w:t xml:space="preserve"> mode</w:t>
            </w:r>
          </w:p>
        </w:tc>
      </w:tr>
      <w:tr w:rsidR="007944F9" w:rsidRPr="007944F9" w:rsidTr="008A4B5B">
        <w:trPr>
          <w:jc w:val="center"/>
        </w:trPr>
        <w:tc>
          <w:tcPr>
            <w:tcW w:w="989" w:type="dxa"/>
            <w:shd w:val="clear" w:color="auto" w:fill="FFFFFF" w:themeFill="background1"/>
          </w:tcPr>
          <w:p w:rsidR="007944F9" w:rsidRPr="007944F9" w:rsidRDefault="007944F9" w:rsidP="007944F9">
            <w:pPr>
              <w:spacing w:after="200" w:line="276" w:lineRule="auto"/>
              <w:jc w:val="center"/>
              <w:rPr>
                <w:sz w:val="20"/>
                <w:szCs w:val="20"/>
              </w:rPr>
            </w:pPr>
            <w:r>
              <w:rPr>
                <w:sz w:val="20"/>
                <w:szCs w:val="20"/>
              </w:rPr>
              <w:t>D7</w:t>
            </w:r>
          </w:p>
        </w:tc>
        <w:tc>
          <w:tcPr>
            <w:tcW w:w="989" w:type="dxa"/>
            <w:shd w:val="clear" w:color="auto" w:fill="FFFFFF" w:themeFill="background1"/>
          </w:tcPr>
          <w:p w:rsidR="007944F9" w:rsidRDefault="007944F9" w:rsidP="00022324">
            <w:pPr>
              <w:jc w:val="center"/>
              <w:rPr>
                <w:sz w:val="20"/>
                <w:szCs w:val="20"/>
              </w:rPr>
            </w:pPr>
            <w:r>
              <w:rPr>
                <w:sz w:val="20"/>
                <w:szCs w:val="20"/>
              </w:rPr>
              <w:t>Yellow/</w:t>
            </w:r>
          </w:p>
          <w:p w:rsidR="00264C55" w:rsidRDefault="007944F9">
            <w:pPr>
              <w:jc w:val="center"/>
              <w:rPr>
                <w:sz w:val="20"/>
                <w:szCs w:val="20"/>
              </w:rPr>
            </w:pPr>
            <w:r>
              <w:rPr>
                <w:sz w:val="20"/>
                <w:szCs w:val="20"/>
              </w:rPr>
              <w:t>orange</w:t>
            </w:r>
          </w:p>
        </w:tc>
        <w:tc>
          <w:tcPr>
            <w:tcW w:w="2557" w:type="dxa"/>
            <w:shd w:val="clear" w:color="auto" w:fill="FFFFFF" w:themeFill="background1"/>
          </w:tcPr>
          <w:p w:rsidR="00264C55" w:rsidRDefault="007944F9">
            <w:pPr>
              <w:rPr>
                <w:sz w:val="20"/>
                <w:szCs w:val="20"/>
              </w:rPr>
            </w:pPr>
            <w:proofErr w:type="spellStart"/>
            <w:r>
              <w:rPr>
                <w:sz w:val="20"/>
                <w:szCs w:val="20"/>
              </w:rPr>
              <w:t>Tx</w:t>
            </w:r>
            <w:proofErr w:type="spellEnd"/>
            <w:r>
              <w:rPr>
                <w:sz w:val="20"/>
                <w:szCs w:val="20"/>
              </w:rPr>
              <w:t xml:space="preserve"> command indicator</w:t>
            </w:r>
          </w:p>
        </w:tc>
        <w:tc>
          <w:tcPr>
            <w:tcW w:w="4286" w:type="dxa"/>
            <w:shd w:val="clear" w:color="auto" w:fill="FFFFFF" w:themeFill="background1"/>
          </w:tcPr>
          <w:p w:rsidR="00264C55" w:rsidRDefault="0044053D">
            <w:pPr>
              <w:rPr>
                <w:sz w:val="20"/>
                <w:szCs w:val="20"/>
              </w:rPr>
            </w:pPr>
            <w:r w:rsidRPr="0044053D">
              <w:rPr>
                <w:sz w:val="20"/>
                <w:szCs w:val="20"/>
              </w:rPr>
              <w:t xml:space="preserve">Flashes while </w:t>
            </w:r>
            <w:proofErr w:type="spellStart"/>
            <w:r w:rsidRPr="0044053D">
              <w:rPr>
                <w:sz w:val="20"/>
                <w:szCs w:val="20"/>
              </w:rPr>
              <w:t>DigiRED</w:t>
            </w:r>
            <w:proofErr w:type="spellEnd"/>
            <w:r w:rsidRPr="0044053D">
              <w:rPr>
                <w:sz w:val="20"/>
                <w:szCs w:val="20"/>
              </w:rPr>
              <w:t xml:space="preserve"> is sending data. On when data are streamed.</w:t>
            </w:r>
          </w:p>
        </w:tc>
      </w:tr>
      <w:tr w:rsidR="007944F9" w:rsidRPr="007944F9" w:rsidTr="008A4B5B">
        <w:trPr>
          <w:jc w:val="center"/>
        </w:trPr>
        <w:tc>
          <w:tcPr>
            <w:tcW w:w="989" w:type="dxa"/>
            <w:tcBorders>
              <w:bottom w:val="single" w:sz="4" w:space="0" w:color="auto"/>
            </w:tcBorders>
            <w:shd w:val="clear" w:color="auto" w:fill="FFFFFF" w:themeFill="background1"/>
          </w:tcPr>
          <w:p w:rsidR="007944F9" w:rsidRDefault="007944F9" w:rsidP="007944F9">
            <w:pPr>
              <w:jc w:val="center"/>
              <w:rPr>
                <w:sz w:val="20"/>
                <w:szCs w:val="20"/>
              </w:rPr>
            </w:pPr>
            <w:r w:rsidRPr="006F3AFD">
              <w:rPr>
                <w:sz w:val="20"/>
                <w:szCs w:val="20"/>
              </w:rPr>
              <w:t>D</w:t>
            </w:r>
            <w:r>
              <w:rPr>
                <w:sz w:val="20"/>
                <w:szCs w:val="20"/>
              </w:rPr>
              <w:t>8</w:t>
            </w:r>
          </w:p>
        </w:tc>
        <w:tc>
          <w:tcPr>
            <w:tcW w:w="989" w:type="dxa"/>
            <w:tcBorders>
              <w:bottom w:val="single" w:sz="4" w:space="0" w:color="auto"/>
            </w:tcBorders>
            <w:shd w:val="clear" w:color="auto" w:fill="FFFFFF" w:themeFill="background1"/>
          </w:tcPr>
          <w:p w:rsidR="007944F9" w:rsidRDefault="007944F9" w:rsidP="00022324">
            <w:pPr>
              <w:jc w:val="center"/>
              <w:rPr>
                <w:sz w:val="20"/>
                <w:szCs w:val="20"/>
              </w:rPr>
            </w:pPr>
            <w:r>
              <w:rPr>
                <w:sz w:val="20"/>
                <w:szCs w:val="20"/>
              </w:rPr>
              <w:t>Yellow/</w:t>
            </w:r>
          </w:p>
          <w:p w:rsidR="007944F9" w:rsidRDefault="007944F9" w:rsidP="00022324">
            <w:pPr>
              <w:jc w:val="center"/>
              <w:rPr>
                <w:sz w:val="20"/>
                <w:szCs w:val="20"/>
              </w:rPr>
            </w:pPr>
            <w:r>
              <w:rPr>
                <w:sz w:val="20"/>
                <w:szCs w:val="20"/>
              </w:rPr>
              <w:t>orange</w:t>
            </w:r>
          </w:p>
        </w:tc>
        <w:tc>
          <w:tcPr>
            <w:tcW w:w="2557" w:type="dxa"/>
            <w:tcBorders>
              <w:bottom w:val="single" w:sz="4" w:space="0" w:color="auto"/>
            </w:tcBorders>
            <w:shd w:val="clear" w:color="auto" w:fill="FFFFFF" w:themeFill="background1"/>
          </w:tcPr>
          <w:p w:rsidR="007944F9" w:rsidRPr="007944F9" w:rsidRDefault="007944F9" w:rsidP="007944F9">
            <w:pPr>
              <w:spacing w:after="200" w:line="276" w:lineRule="auto"/>
              <w:rPr>
                <w:sz w:val="20"/>
                <w:szCs w:val="20"/>
              </w:rPr>
            </w:pPr>
            <w:r>
              <w:rPr>
                <w:sz w:val="20"/>
                <w:szCs w:val="20"/>
              </w:rPr>
              <w:t>Firmware indicator</w:t>
            </w:r>
          </w:p>
        </w:tc>
        <w:tc>
          <w:tcPr>
            <w:tcW w:w="4286" w:type="dxa"/>
            <w:tcBorders>
              <w:bottom w:val="single" w:sz="4" w:space="0" w:color="auto"/>
            </w:tcBorders>
            <w:shd w:val="clear" w:color="auto" w:fill="FFFFFF" w:themeFill="background1"/>
          </w:tcPr>
          <w:p w:rsidR="00264C55" w:rsidRDefault="0044053D">
            <w:pPr>
              <w:rPr>
                <w:sz w:val="20"/>
                <w:szCs w:val="20"/>
              </w:rPr>
            </w:pPr>
            <w:r w:rsidRPr="0044053D">
              <w:rPr>
                <w:sz w:val="20"/>
                <w:szCs w:val="20"/>
              </w:rPr>
              <w:t xml:space="preserve">Flashes when firmware is ok. On in </w:t>
            </w:r>
            <w:proofErr w:type="spellStart"/>
            <w:r w:rsidRPr="0044053D">
              <w:rPr>
                <w:sz w:val="20"/>
                <w:szCs w:val="20"/>
              </w:rPr>
              <w:t>bootloader</w:t>
            </w:r>
            <w:proofErr w:type="spellEnd"/>
            <w:r w:rsidRPr="0044053D">
              <w:rPr>
                <w:sz w:val="20"/>
                <w:szCs w:val="20"/>
              </w:rPr>
              <w:t xml:space="preserve"> mode</w:t>
            </w:r>
          </w:p>
        </w:tc>
      </w:tr>
      <w:tr w:rsidR="008A4B5B" w:rsidRPr="007944F9" w:rsidTr="008A4B5B">
        <w:trPr>
          <w:trHeight w:val="476"/>
          <w:jc w:val="center"/>
        </w:trPr>
        <w:tc>
          <w:tcPr>
            <w:tcW w:w="8821" w:type="dxa"/>
            <w:gridSpan w:val="4"/>
            <w:shd w:val="pct10" w:color="auto" w:fill="FFFFFF" w:themeFill="background1"/>
            <w:vAlign w:val="center"/>
          </w:tcPr>
          <w:p w:rsidR="008A4B5B" w:rsidRDefault="008A4B5B" w:rsidP="008A4B5B">
            <w:pPr>
              <w:jc w:val="center"/>
              <w:rPr>
                <w:sz w:val="20"/>
                <w:szCs w:val="20"/>
              </w:rPr>
            </w:pPr>
            <w:r>
              <w:rPr>
                <w:sz w:val="20"/>
                <w:szCs w:val="20"/>
              </w:rPr>
              <w:t>Frequency lock status</w:t>
            </w:r>
          </w:p>
        </w:tc>
      </w:tr>
      <w:tr w:rsidR="00C70251" w:rsidRPr="007944F9" w:rsidTr="008A4B5B">
        <w:trPr>
          <w:trHeight w:val="476"/>
          <w:jc w:val="center"/>
        </w:trPr>
        <w:tc>
          <w:tcPr>
            <w:tcW w:w="989" w:type="dxa"/>
            <w:shd w:val="clear" w:color="auto" w:fill="FFFFFF" w:themeFill="background1"/>
          </w:tcPr>
          <w:p w:rsidR="00C70251" w:rsidRPr="006F3AFD" w:rsidRDefault="00C70251" w:rsidP="007944F9">
            <w:pPr>
              <w:jc w:val="center"/>
              <w:rPr>
                <w:sz w:val="20"/>
                <w:szCs w:val="20"/>
              </w:rPr>
            </w:pPr>
            <w:r>
              <w:rPr>
                <w:sz w:val="20"/>
                <w:szCs w:val="20"/>
              </w:rPr>
              <w:t>D9</w:t>
            </w:r>
          </w:p>
        </w:tc>
        <w:tc>
          <w:tcPr>
            <w:tcW w:w="989" w:type="dxa"/>
            <w:shd w:val="clear" w:color="auto" w:fill="FFFFFF" w:themeFill="background1"/>
          </w:tcPr>
          <w:p w:rsidR="00C70251" w:rsidRDefault="00C70251" w:rsidP="00022324">
            <w:pPr>
              <w:jc w:val="center"/>
              <w:rPr>
                <w:sz w:val="20"/>
                <w:szCs w:val="20"/>
              </w:rPr>
            </w:pPr>
            <w:r>
              <w:rPr>
                <w:sz w:val="20"/>
                <w:szCs w:val="20"/>
              </w:rPr>
              <w:t>Green</w:t>
            </w:r>
          </w:p>
        </w:tc>
        <w:tc>
          <w:tcPr>
            <w:tcW w:w="2557" w:type="dxa"/>
            <w:shd w:val="clear" w:color="auto" w:fill="FFFFFF" w:themeFill="background1"/>
          </w:tcPr>
          <w:p w:rsidR="00C70251" w:rsidRDefault="00C70251" w:rsidP="007944F9">
            <w:pPr>
              <w:rPr>
                <w:sz w:val="20"/>
                <w:szCs w:val="20"/>
              </w:rPr>
            </w:pPr>
            <w:r>
              <w:rPr>
                <w:sz w:val="20"/>
                <w:szCs w:val="20"/>
              </w:rPr>
              <w:t>Frequency lock indicator</w:t>
            </w:r>
          </w:p>
        </w:tc>
        <w:tc>
          <w:tcPr>
            <w:tcW w:w="4286" w:type="dxa"/>
            <w:shd w:val="clear" w:color="auto" w:fill="FFFFFF" w:themeFill="background1"/>
          </w:tcPr>
          <w:p w:rsidR="00C70251" w:rsidRPr="0044053D" w:rsidRDefault="00C70251">
            <w:pPr>
              <w:rPr>
                <w:sz w:val="20"/>
                <w:szCs w:val="20"/>
              </w:rPr>
            </w:pPr>
            <w:r>
              <w:rPr>
                <w:sz w:val="20"/>
                <w:szCs w:val="20"/>
              </w:rPr>
              <w:t>Green when frequency lock is achieved</w:t>
            </w:r>
          </w:p>
        </w:tc>
      </w:tr>
    </w:tbl>
    <w:p w:rsidR="008A2AFE" w:rsidRDefault="008A2AFE" w:rsidP="00A9576C"/>
    <w:p w:rsidR="008A2AFE" w:rsidRDefault="008A2AFE">
      <w:pPr>
        <w:pStyle w:val="Caption"/>
      </w:pPr>
      <w:bookmarkStart w:id="116" w:name="_Ref412803613"/>
      <w:bookmarkStart w:id="117" w:name="_Ref412803601"/>
      <w:bookmarkStart w:id="118" w:name="_Toc420167630"/>
      <w:r>
        <w:t xml:space="preserve">Table </w:t>
      </w:r>
      <w:fldSimple w:instr=" SEQ Table \* ARABIC ">
        <w:r w:rsidR="00782482">
          <w:rPr>
            <w:noProof/>
          </w:rPr>
          <w:t>9</w:t>
        </w:r>
      </w:fldSimple>
      <w:bookmarkEnd w:id="116"/>
      <w:r>
        <w:t xml:space="preserve">  </w:t>
      </w:r>
      <w:proofErr w:type="spellStart"/>
      <w:r>
        <w:t>DigiRED</w:t>
      </w:r>
      <w:proofErr w:type="spellEnd"/>
      <w:r>
        <w:t xml:space="preserve"> LED status indicators.</w:t>
      </w:r>
      <w:bookmarkEnd w:id="117"/>
      <w:bookmarkEnd w:id="118"/>
    </w:p>
    <w:p w:rsidR="00D37271" w:rsidRPr="00A9576C" w:rsidRDefault="00D37271" w:rsidP="00D37271">
      <w:pPr>
        <w:pStyle w:val="Heading3"/>
      </w:pPr>
      <w:bookmarkStart w:id="119" w:name="_Toc420167554"/>
      <w:r>
        <w:t>Configuration</w:t>
      </w:r>
      <w:bookmarkEnd w:id="119"/>
    </w:p>
    <w:p w:rsidR="00D37271" w:rsidRPr="00E505F8" w:rsidRDefault="00D37271" w:rsidP="00D37271">
      <w:r w:rsidRPr="00E505F8">
        <w:t xml:space="preserve">The </w:t>
      </w:r>
      <w:proofErr w:type="spellStart"/>
      <w:r w:rsidRPr="00E505F8">
        <w:t>DigiRED</w:t>
      </w:r>
      <w:proofErr w:type="spellEnd"/>
      <w:r w:rsidRPr="00E505F8">
        <w:t xml:space="preserve"> board is controlled by </w:t>
      </w:r>
      <w:proofErr w:type="spellStart"/>
      <w:r w:rsidR="001C444C" w:rsidRPr="00E505F8">
        <w:t>RASDR</w:t>
      </w:r>
      <w:r w:rsidR="001C444C">
        <w:t>v</w:t>
      </w:r>
      <w:r w:rsidR="001C444C" w:rsidRPr="00E505F8">
        <w:t>iewer</w:t>
      </w:r>
      <w:proofErr w:type="spellEnd"/>
      <w:r w:rsidR="001C444C" w:rsidRPr="00E505F8">
        <w:t xml:space="preserve"> </w:t>
      </w:r>
      <w:r w:rsidRPr="00E505F8">
        <w:t>application</w:t>
      </w:r>
      <w:r>
        <w:t>, see next chapter</w:t>
      </w:r>
      <w:r w:rsidRPr="00E505F8">
        <w:t xml:space="preserve">. </w:t>
      </w:r>
    </w:p>
    <w:p w:rsidR="00264C55" w:rsidRDefault="00A80FD5">
      <w:pPr>
        <w:pStyle w:val="Heading3"/>
      </w:pPr>
      <w:bookmarkStart w:id="120" w:name="_Toc420167555"/>
      <w:r>
        <w:t>Loading new firmware</w:t>
      </w:r>
      <w:bookmarkEnd w:id="120"/>
    </w:p>
    <w:p w:rsidR="00264C55" w:rsidRDefault="00A80FD5">
      <w:r>
        <w:t xml:space="preserve">From factory the RASDR </w:t>
      </w:r>
      <w:r w:rsidR="00D269C3">
        <w:t xml:space="preserve">receiver </w:t>
      </w:r>
      <w:r w:rsidR="00D94DDE">
        <w:t xml:space="preserve">will be </w:t>
      </w:r>
      <w:r>
        <w:t>loaded with the latest firmw</w:t>
      </w:r>
      <w:r w:rsidR="00D269C3">
        <w:t>are; h</w:t>
      </w:r>
      <w:r>
        <w:t>owever</w:t>
      </w:r>
      <w:r w:rsidR="00D269C3">
        <w:t>,</w:t>
      </w:r>
      <w:r>
        <w:t xml:space="preserve"> update</w:t>
      </w:r>
      <w:r w:rsidR="00D94DDE">
        <w:t xml:space="preserve">s </w:t>
      </w:r>
      <w:r w:rsidR="001C444C">
        <w:t xml:space="preserve">are available via rasdr.org.  Please refer to Chapter </w:t>
      </w:r>
      <w:r w:rsidR="001C444C">
        <w:fldChar w:fldCharType="begin"/>
      </w:r>
      <w:r w:rsidR="001C444C">
        <w:instrText xml:space="preserve"> REF _Ref420164698 \r </w:instrText>
      </w:r>
      <w:r w:rsidR="001C444C">
        <w:fldChar w:fldCharType="separate"/>
      </w:r>
      <w:r w:rsidR="00782482">
        <w:t>11</w:t>
      </w:r>
      <w:proofErr w:type="gramStart"/>
      <w:r w:rsidR="00782482">
        <w:t>)b</w:t>
      </w:r>
      <w:proofErr w:type="gramEnd"/>
      <w:r w:rsidR="00782482">
        <w:t>)</w:t>
      </w:r>
      <w:r w:rsidR="001C444C">
        <w:fldChar w:fldCharType="end"/>
      </w:r>
      <w:r w:rsidR="001C444C">
        <w:t xml:space="preserve"> for details on updating the firmware in the field.</w:t>
      </w:r>
    </w:p>
    <w:p w:rsidR="00A50E7A" w:rsidRDefault="00A50E7A">
      <w:pPr>
        <w:rPr>
          <w:rFonts w:asciiTheme="majorHAnsi" w:eastAsiaTheme="majorEastAsia" w:hAnsiTheme="majorHAnsi" w:cstheme="majorBidi"/>
          <w:b/>
          <w:bCs/>
          <w:color w:val="365F91" w:themeColor="accent1" w:themeShade="BF"/>
          <w:sz w:val="28"/>
          <w:szCs w:val="28"/>
        </w:rPr>
      </w:pPr>
      <w:r>
        <w:br w:type="page"/>
      </w:r>
    </w:p>
    <w:p w:rsidR="00476CF8" w:rsidRDefault="00476CF8" w:rsidP="00B75A65">
      <w:pPr>
        <w:pStyle w:val="Heading1"/>
      </w:pPr>
      <w:bookmarkStart w:id="121" w:name="_Ref413058803"/>
      <w:bookmarkStart w:id="122" w:name="_Toc420167556"/>
      <w:proofErr w:type="spellStart"/>
      <w:r>
        <w:lastRenderedPageBreak/>
        <w:t>RASDRViewer</w:t>
      </w:r>
      <w:proofErr w:type="spellEnd"/>
      <w:r>
        <w:t xml:space="preserve"> and RASDR Software Basics</w:t>
      </w:r>
      <w:bookmarkEnd w:id="121"/>
      <w:bookmarkEnd w:id="122"/>
    </w:p>
    <w:p w:rsidR="003126D5" w:rsidRDefault="003126D5" w:rsidP="003126D5">
      <w:pPr>
        <w:pStyle w:val="Heading2"/>
      </w:pPr>
      <w:bookmarkStart w:id="123" w:name="_Toc420167557"/>
      <w:r>
        <w:t>Introduction</w:t>
      </w:r>
      <w:bookmarkEnd w:id="123"/>
    </w:p>
    <w:p w:rsidR="004514C7" w:rsidRPr="004514C7" w:rsidRDefault="00967C3D" w:rsidP="004514C7">
      <w:r>
        <w:t xml:space="preserve">For </w:t>
      </w:r>
      <w:r w:rsidR="00403C7F">
        <w:t>many users</w:t>
      </w:r>
      <w:r>
        <w:t>, t</w:t>
      </w:r>
      <w:r w:rsidR="004514C7">
        <w:t>he ‘meat’</w:t>
      </w:r>
      <w:r w:rsidR="004514C7">
        <w:rPr>
          <w:rStyle w:val="FootnoteReference"/>
        </w:rPr>
        <w:footnoteReference w:id="2"/>
      </w:r>
      <w:r w:rsidR="004514C7">
        <w:t xml:space="preserve"> of the Software Defined Receiver is the software.</w:t>
      </w:r>
      <w:r w:rsidR="009B401F">
        <w:t xml:space="preserve"> </w:t>
      </w:r>
      <w:r>
        <w:t xml:space="preserve"> </w:t>
      </w:r>
      <w:r w:rsidR="00403C7F">
        <w:t>Evolving software provides</w:t>
      </w:r>
      <w:r>
        <w:t xml:space="preserve"> the promise for developing algorithms that process the raw radio data to extract details</w:t>
      </w:r>
      <w:r w:rsidR="001C444C">
        <w:t xml:space="preserve"> on the </w:t>
      </w:r>
      <w:r>
        <w:t xml:space="preserve">physics and </w:t>
      </w:r>
      <w:r w:rsidR="00403C7F">
        <w:t>astronomy</w:t>
      </w:r>
      <w:r>
        <w:t>.</w:t>
      </w:r>
      <w:r w:rsidR="005758BE">
        <w:t xml:space="preserve">  </w:t>
      </w:r>
      <w:r w:rsidR="009B401F">
        <w:t xml:space="preserve">There are various approaches to data processing.  </w:t>
      </w:r>
      <w:r w:rsidR="005758BE">
        <w:t xml:space="preserve">The foci of </w:t>
      </w:r>
      <w:proofErr w:type="spellStart"/>
      <w:r w:rsidR="005758BE">
        <w:t>RASDRviewer</w:t>
      </w:r>
      <w:proofErr w:type="spellEnd"/>
      <w:r w:rsidR="005758BE">
        <w:t xml:space="preserve"> is to program </w:t>
      </w:r>
      <w:proofErr w:type="spellStart"/>
      <w:r w:rsidR="005758BE">
        <w:t>MyriadRF</w:t>
      </w:r>
      <w:proofErr w:type="spellEnd"/>
      <w:r w:rsidR="005758BE">
        <w:t xml:space="preserve">, demonstrate via its GUI (Graphical User Interface) the existence and form of the </w:t>
      </w:r>
      <w:r w:rsidR="001C444C">
        <w:t>signal</w:t>
      </w:r>
      <w:r w:rsidR="005758BE">
        <w:t xml:space="preserve">, and route the </w:t>
      </w:r>
      <w:r w:rsidR="001C444C">
        <w:t xml:space="preserve">digitized </w:t>
      </w:r>
      <w:r w:rsidR="005758BE">
        <w:t>data to the background computer</w:t>
      </w:r>
      <w:r w:rsidR="00403C7F">
        <w:t xml:space="preserve"> for processing, display, and program control</w:t>
      </w:r>
      <w:r w:rsidR="005758BE">
        <w:t xml:space="preserve">.  </w:t>
      </w:r>
      <w:proofErr w:type="spellStart"/>
      <w:r w:rsidR="005758BE">
        <w:t>RASDRviewer</w:t>
      </w:r>
      <w:proofErr w:type="spellEnd"/>
      <w:r w:rsidR="009B401F">
        <w:t xml:space="preserve"> is in addition a data capture utility that selects and saves data for subsequent processing.</w:t>
      </w:r>
    </w:p>
    <w:p w:rsidR="008722B5" w:rsidRDefault="003126D5" w:rsidP="003126D5">
      <w:proofErr w:type="spellStart"/>
      <w:r>
        <w:t>RASDRviewer</w:t>
      </w:r>
      <w:proofErr w:type="spellEnd"/>
      <w:sdt>
        <w:sdtPr>
          <w:id w:val="32213363"/>
          <w:citation/>
        </w:sdtPr>
        <w:sdtContent>
          <w:r w:rsidR="00D953D3">
            <w:fldChar w:fldCharType="begin"/>
          </w:r>
          <w:r w:rsidR="003677E8">
            <w:instrText xml:space="preserve"> CITATION Oxl13 \l 1033  </w:instrText>
          </w:r>
          <w:r w:rsidR="00D953D3">
            <w:fldChar w:fldCharType="separate"/>
          </w:r>
          <w:r w:rsidR="001844A7">
            <w:rPr>
              <w:noProof/>
            </w:rPr>
            <w:t xml:space="preserve"> </w:t>
          </w:r>
          <w:r w:rsidR="001844A7" w:rsidRPr="001844A7">
            <w:rPr>
              <w:noProof/>
            </w:rPr>
            <w:t>[22]</w:t>
          </w:r>
          <w:r w:rsidR="00D953D3">
            <w:rPr>
              <w:noProof/>
            </w:rPr>
            <w:fldChar w:fldCharType="end"/>
          </w:r>
        </w:sdtContent>
      </w:sdt>
      <w:r>
        <w:t xml:space="preserve"> </w:t>
      </w:r>
      <w:sdt>
        <w:sdtPr>
          <w:id w:val="32213367"/>
          <w:citation/>
        </w:sdtPr>
        <w:sdtContent>
          <w:r w:rsidR="00D953D3">
            <w:fldChar w:fldCharType="begin"/>
          </w:r>
          <w:r w:rsidR="003677E8">
            <w:instrText xml:space="preserve"> CITATION Oxl141 \l 1033 </w:instrText>
          </w:r>
          <w:r w:rsidR="00D953D3">
            <w:fldChar w:fldCharType="separate"/>
          </w:r>
          <w:r w:rsidR="001844A7" w:rsidRPr="001844A7">
            <w:rPr>
              <w:noProof/>
            </w:rPr>
            <w:t>[23]</w:t>
          </w:r>
          <w:r w:rsidR="00D953D3">
            <w:rPr>
              <w:noProof/>
            </w:rPr>
            <w:fldChar w:fldCharType="end"/>
          </w:r>
        </w:sdtContent>
      </w:sdt>
      <w:r>
        <w:t xml:space="preserve">is the </w:t>
      </w:r>
      <w:r w:rsidR="004514C7">
        <w:t xml:space="preserve">primary </w:t>
      </w:r>
      <w:r>
        <w:t>software t</w:t>
      </w:r>
      <w:r w:rsidR="004514C7">
        <w:t>hat controls RASDR2 and present</w:t>
      </w:r>
      <w:r w:rsidR="005758BE">
        <w:t>s</w:t>
      </w:r>
      <w:r>
        <w:t xml:space="preserve"> captured data to the user. It uses a Windows based GUI that is designed for portability to both the Linux and MAC platforms. This portability is mainly based on the use of the </w:t>
      </w:r>
      <w:proofErr w:type="spellStart"/>
      <w:r>
        <w:t>wxWidgets</w:t>
      </w:r>
      <w:proofErr w:type="spellEnd"/>
      <w:r>
        <w:t xml:space="preserve"> development tool that is available as open source freeware. </w:t>
      </w:r>
      <w:proofErr w:type="spellStart"/>
      <w:proofErr w:type="gramStart"/>
      <w:r>
        <w:t>wxWidgets</w:t>
      </w:r>
      <w:proofErr w:type="spellEnd"/>
      <w:proofErr w:type="gramEnd"/>
      <w:r>
        <w:t xml:space="preserve"> abstracts most of the common graphical window objects to a common language that is applicable across all of the platforms. Thus the look and feel of the user experience is the same regardless of the platform being used. Loading and using </w:t>
      </w:r>
      <w:proofErr w:type="spellStart"/>
      <w:r>
        <w:t>RASDRviewer</w:t>
      </w:r>
      <w:proofErr w:type="spellEnd"/>
      <w:r>
        <w:t xml:space="preserve"> on a Windows operating system is straightforward. </w:t>
      </w:r>
      <w:r w:rsidR="00561121">
        <w:t xml:space="preserve"> The Linux and MAC options have not been tested as compiled code on these machines. However, the use of </w:t>
      </w:r>
      <w:proofErr w:type="spellStart"/>
      <w:r w:rsidR="00561121">
        <w:t>RASDRviewer</w:t>
      </w:r>
      <w:proofErr w:type="spellEnd"/>
      <w:r w:rsidR="00561121">
        <w:t xml:space="preserve"> on a MAC </w:t>
      </w:r>
      <w:proofErr w:type="spellStart"/>
      <w:r w:rsidR="00561121">
        <w:t>bootcamp</w:t>
      </w:r>
      <w:proofErr w:type="spellEnd"/>
      <w:r w:rsidR="00561121">
        <w:t xml:space="preserve"> partition has been tested with Windows 8.1.</w:t>
      </w:r>
    </w:p>
    <w:p w:rsidR="003126D5" w:rsidRDefault="00403C7F" w:rsidP="003126D5">
      <w:proofErr w:type="spellStart"/>
      <w:r w:rsidRPr="00403C7F">
        <w:t>RASDRviewer</w:t>
      </w:r>
      <w:proofErr w:type="spellEnd"/>
      <w:r w:rsidRPr="00403C7F">
        <w:t xml:space="preserve"> is a ‘viewer’ and shows FFT output.  </w:t>
      </w:r>
      <w:r>
        <w:t>It is in fact</w:t>
      </w:r>
      <w:r w:rsidR="001C444C">
        <w:t xml:space="preserve"> </w:t>
      </w:r>
      <w:r w:rsidR="003126D5">
        <w:t xml:space="preserve">an extension of the Lime Microsystems </w:t>
      </w:r>
      <w:proofErr w:type="spellStart"/>
      <w:r w:rsidR="003126D5">
        <w:t>FFTviewer</w:t>
      </w:r>
      <w:proofErr w:type="spellEnd"/>
      <w:r w:rsidR="003126D5">
        <w:t xml:space="preserve"> </w:t>
      </w:r>
      <w:r>
        <w:t xml:space="preserve">that adds </w:t>
      </w:r>
      <w:r w:rsidR="003126D5">
        <w:t xml:space="preserve">radio astronomy functionality. The original </w:t>
      </w:r>
      <w:proofErr w:type="spellStart"/>
      <w:r w:rsidR="003126D5">
        <w:t>FFTviewer</w:t>
      </w:r>
      <w:proofErr w:type="spellEnd"/>
      <w:r w:rsidR="003126D5">
        <w:t xml:space="preserve"> presented three charts, I &amp; Q samples vs time, I vs Q for system verification and an output display showing results of a large Fast Fourier Transform (FFT) that operates in near real time. The FFT is capable of delivering up to 16,384 frequency bins multiple times per second. </w:t>
      </w:r>
    </w:p>
    <w:p w:rsidR="00507700" w:rsidRDefault="003126D5" w:rsidP="003126D5">
      <w:r>
        <w:t xml:space="preserve">For </w:t>
      </w:r>
      <w:proofErr w:type="spellStart"/>
      <w:r>
        <w:t>RASDRviewer</w:t>
      </w:r>
      <w:proofErr w:type="spellEnd"/>
      <w:r>
        <w:t xml:space="preserve">, modifications have been made to customize the software for Radio Astronomy use. This includes optimization of control functions for radio astronomy use, addition of a Power vs Time plot, file outputs and inclusion of a simplified selection of the user options. </w:t>
      </w:r>
      <w:r w:rsidR="00561121">
        <w:t>Work is continuing to add additional features aimed at Radio Astronomy applications. This includes the Pulsar feature recently published in the SARA journal.</w:t>
      </w:r>
    </w:p>
    <w:p w:rsidR="00507700" w:rsidRDefault="00507700" w:rsidP="003126D5">
      <w:r>
        <w:t>The system uses a combination of C, C++</w:t>
      </w:r>
      <w:proofErr w:type="gramStart"/>
      <w:r>
        <w:t>,</w:t>
      </w:r>
      <w:proofErr w:type="spellStart"/>
      <w:r>
        <w:t>wxWidgets</w:t>
      </w:r>
      <w:proofErr w:type="spellEnd"/>
      <w:proofErr w:type="gramEnd"/>
      <w:r>
        <w:t xml:space="preserve">, FFT-W and Open GL with the Code::Blocks </w:t>
      </w:r>
      <w:r w:rsidR="001C444C">
        <w:t>Integrated</w:t>
      </w:r>
      <w:r>
        <w:t xml:space="preserve"> Development Environment. The system uses a </w:t>
      </w:r>
      <w:r w:rsidR="00561121">
        <w:t xml:space="preserve">SARA driver that was based on </w:t>
      </w:r>
      <w:r w:rsidR="001C444C">
        <w:t>the</w:t>
      </w:r>
      <w:r w:rsidR="00561121">
        <w:t xml:space="preserve"> </w:t>
      </w:r>
      <w:r w:rsidR="001C444C">
        <w:t>driver provided</w:t>
      </w:r>
      <w:r>
        <w:t xml:space="preserve"> by Cypress</w:t>
      </w:r>
      <w:r w:rsidR="00D94DDE">
        <w:t>,</w:t>
      </w:r>
      <w:r>
        <w:t xml:space="preserve"> the </w:t>
      </w:r>
      <w:r w:rsidR="001C444C">
        <w:t>manufacturer</w:t>
      </w:r>
      <w:r>
        <w:t xml:space="preserve"> of the USB3 chip on the RASDR2</w:t>
      </w:r>
      <w:r w:rsidR="001C444C">
        <w:t xml:space="preserve"> </w:t>
      </w:r>
      <w:proofErr w:type="spellStart"/>
      <w:r>
        <w:t>DigiR</w:t>
      </w:r>
      <w:r w:rsidR="001C444C">
        <w:t>ED</w:t>
      </w:r>
      <w:proofErr w:type="spellEnd"/>
      <w:r>
        <w:t xml:space="preserve"> board. These development tools have created a powerful GUI and data processing capability. The GUI provides the user interface in a format that is familiar to the user of the chosen platform. However, the complexity of the compilation chain can prove difficult to establish. This complexity has </w:t>
      </w:r>
      <w:r w:rsidR="004D5360">
        <w:t>slowed</w:t>
      </w:r>
      <w:r>
        <w:t xml:space="preserve"> the porting of the system to platforms beyond Windows at </w:t>
      </w:r>
      <w:r>
        <w:lastRenderedPageBreak/>
        <w:t>this time</w:t>
      </w:r>
      <w:r w:rsidR="00561121">
        <w:t xml:space="preserve"> (except for the MAC </w:t>
      </w:r>
      <w:proofErr w:type="spellStart"/>
      <w:r w:rsidR="00561121">
        <w:t>bootcamp</w:t>
      </w:r>
      <w:proofErr w:type="spellEnd"/>
      <w:r w:rsidR="00561121">
        <w:t xml:space="preserve"> platform mentioned above)</w:t>
      </w:r>
      <w:r w:rsidR="004D5360">
        <w:t>.  A team member recently reported success at a Linux compilation</w:t>
      </w:r>
      <w:r>
        <w:t>.</w:t>
      </w:r>
    </w:p>
    <w:p w:rsidR="00507700" w:rsidRDefault="00507700" w:rsidP="003126D5">
      <w:proofErr w:type="spellStart"/>
      <w:r>
        <w:t>RASDRviewer</w:t>
      </w:r>
      <w:proofErr w:type="spellEnd"/>
      <w:r>
        <w:t xml:space="preserve"> currently operates on most Windows platforms that are in current use. This includes Windows 2000, Vista, XP, 7. It has been tested on Windows 7</w:t>
      </w:r>
      <w:r w:rsidR="00561121">
        <w:t>,</w:t>
      </w:r>
      <w:r>
        <w:t xml:space="preserve"> XP</w:t>
      </w:r>
      <w:r w:rsidR="00561121">
        <w:t xml:space="preserve"> and 8.1</w:t>
      </w:r>
      <w:r w:rsidR="00B15534">
        <w:t>.  Development continues to port</w:t>
      </w:r>
      <w:r>
        <w:t xml:space="preserve"> the system to Linux and MAC platforms.</w:t>
      </w:r>
      <w:r w:rsidR="00FE5AD2">
        <w:t xml:space="preserve">  </w:t>
      </w:r>
      <w:r w:rsidR="00FE5AD2">
        <w:t xml:space="preserve">The device driver is not certified for Windows 8, but some </w:t>
      </w:r>
      <w:r w:rsidR="00FE5AD2">
        <w:t>people</w:t>
      </w:r>
      <w:r w:rsidR="00FE5AD2">
        <w:t xml:space="preserve"> have used more recent Cypress drivers with unreleased firmware to allow a RASDR board to associate with the driver provided by the Cypress SDK.  In so</w:t>
      </w:r>
      <w:r w:rsidR="00FE5AD2">
        <w:t xml:space="preserve"> doing, they were able to demonstrate operation with Windows 8, but this is not recommended nor supported by the RASDR team.</w:t>
      </w:r>
    </w:p>
    <w:p w:rsidR="00DB49A9" w:rsidRPr="004431F1" w:rsidRDefault="00DB49A9" w:rsidP="00DB49A9">
      <w:pPr>
        <w:pStyle w:val="Heading2"/>
      </w:pPr>
      <w:bookmarkStart w:id="124" w:name="_Toc420167558"/>
      <w:r>
        <w:t xml:space="preserve">Installing </w:t>
      </w:r>
      <w:proofErr w:type="spellStart"/>
      <w:r>
        <w:t>RASDRviewer</w:t>
      </w:r>
      <w:bookmarkEnd w:id="124"/>
      <w:proofErr w:type="spellEnd"/>
      <w:r w:rsidR="00D953D3">
        <w:fldChar w:fldCharType="begin"/>
      </w:r>
      <w:r>
        <w:instrText xml:space="preserve"> XE "</w:instrText>
      </w:r>
      <w:r w:rsidRPr="00B92EB5">
        <w:instrText>Installing RASDRviewer</w:instrText>
      </w:r>
      <w:r>
        <w:instrText xml:space="preserve">" </w:instrText>
      </w:r>
      <w:r w:rsidR="00D953D3">
        <w:fldChar w:fldCharType="end"/>
      </w:r>
    </w:p>
    <w:p w:rsidR="00DB49A9" w:rsidRDefault="00DB49A9" w:rsidP="00DB49A9">
      <w:proofErr w:type="spellStart"/>
      <w:r>
        <w:t>RASDRviewer</w:t>
      </w:r>
      <w:proofErr w:type="spellEnd"/>
      <w:r>
        <w:t xml:space="preserve"> runs under Windows XP, Win 7</w:t>
      </w:r>
      <w:r w:rsidR="00FE5AD2">
        <w:t xml:space="preserve"> and 8</w:t>
      </w:r>
      <w:r w:rsidR="00B15534">
        <w:t>.</w:t>
      </w:r>
      <w:r>
        <w:t xml:space="preserve">  It is available for download</w:t>
      </w:r>
      <w:r w:rsidR="00FE5AD2">
        <w:t xml:space="preserve"> from rasdr.org </w:t>
      </w:r>
      <w:r>
        <w:t>as described in one of the “new member” messages for the RASDR Users Group or in the README file following</w:t>
      </w:r>
      <w:sdt>
        <w:sdtPr>
          <w:id w:val="24369014"/>
          <w:citation/>
        </w:sdtPr>
        <w:sdtContent>
          <w:r w:rsidR="00D953D3">
            <w:fldChar w:fldCharType="begin"/>
          </w:r>
          <w:r w:rsidR="00C476A5">
            <w:instrText xml:space="preserve"> CITATION RAS152 \l 1033  </w:instrText>
          </w:r>
          <w:r w:rsidR="00D953D3">
            <w:fldChar w:fldCharType="separate"/>
          </w:r>
          <w:r w:rsidR="001844A7">
            <w:rPr>
              <w:noProof/>
            </w:rPr>
            <w:t xml:space="preserve"> </w:t>
          </w:r>
          <w:r w:rsidR="001844A7" w:rsidRPr="001844A7">
            <w:rPr>
              <w:noProof/>
            </w:rPr>
            <w:t>[24]</w:t>
          </w:r>
          <w:r w:rsidR="00D953D3">
            <w:rPr>
              <w:noProof/>
            </w:rPr>
            <w:fldChar w:fldCharType="end"/>
          </w:r>
        </w:sdtContent>
      </w:sdt>
      <w:r>
        <w:t xml:space="preserve">. </w:t>
      </w:r>
      <w:r w:rsidRPr="00736304">
        <w:t xml:space="preserve">It should be noted that the readme text file will change with each subsequent version of </w:t>
      </w:r>
      <w:proofErr w:type="spellStart"/>
      <w:r w:rsidRPr="00736304">
        <w:t>RASDRviewer</w:t>
      </w:r>
      <w:proofErr w:type="spellEnd"/>
      <w:r w:rsidRPr="00736304">
        <w:t>.</w:t>
      </w:r>
      <w:r>
        <w:t xml:space="preserve">  </w:t>
      </w:r>
    </w:p>
    <w:p w:rsidR="00507700" w:rsidRDefault="00507700" w:rsidP="003126D5">
      <w:pPr>
        <w:pStyle w:val="Heading2"/>
      </w:pPr>
      <w:bookmarkStart w:id="125" w:name="_Toc420167559"/>
      <w:r>
        <w:t>Architecture</w:t>
      </w:r>
      <w:bookmarkEnd w:id="125"/>
      <w:r w:rsidR="00D953D3">
        <w:fldChar w:fldCharType="begin"/>
      </w:r>
      <w:r w:rsidR="00DB49A9">
        <w:instrText xml:space="preserve"> XE "</w:instrText>
      </w:r>
      <w:r w:rsidR="00DB49A9" w:rsidRPr="00933D52">
        <w:instrText>Architecture</w:instrText>
      </w:r>
      <w:r w:rsidR="00DB49A9">
        <w:instrText xml:space="preserve">" </w:instrText>
      </w:r>
      <w:r w:rsidR="00D953D3">
        <w:fldChar w:fldCharType="end"/>
      </w:r>
    </w:p>
    <w:p w:rsidR="00507700" w:rsidRDefault="00507700" w:rsidP="003126D5">
      <w:r>
        <w:t>The software is organized in classes, modules and files to allow maximum flexibility in the reuse of code. Threading, Call back and event timers are used to maximize the high spee</w:t>
      </w:r>
      <w:r w:rsidR="005758BE">
        <w:t xml:space="preserve">d processing of the data. High </w:t>
      </w:r>
      <w:r>
        <w:t xml:space="preserve">speed multiple core platforms will provide the maximum performance which includes data collection at 32 </w:t>
      </w:r>
      <w:proofErr w:type="spellStart"/>
      <w:r w:rsidR="00FE5AD2">
        <w:t>Msps</w:t>
      </w:r>
      <w:proofErr w:type="spellEnd"/>
      <w:r>
        <w:t xml:space="preserve"> and the full 28 MHz bandwidth of the RASDR2 board.</w:t>
      </w:r>
      <w:r w:rsidR="005758BE">
        <w:t xml:space="preserve">  Older computers </w:t>
      </w:r>
      <w:r w:rsidR="003B2B16" w:rsidRPr="003B2B16">
        <w:t xml:space="preserve">that don’t have </w:t>
      </w:r>
      <w:r w:rsidR="00FE5AD2">
        <w:t>strong Open</w:t>
      </w:r>
      <w:r w:rsidR="003B2B16" w:rsidRPr="003B2B16">
        <w:t xml:space="preserve">GL </w:t>
      </w:r>
      <w:r w:rsidR="00FE5AD2">
        <w:t>capabilities</w:t>
      </w:r>
      <w:r w:rsidR="003B2B16" w:rsidRPr="003B2B16">
        <w:t xml:space="preserve"> may need to be updated. </w:t>
      </w:r>
      <w:r w:rsidR="00FE5AD2">
        <w:t>NVIDIA</w:t>
      </w:r>
      <w:r w:rsidR="003B2B16" w:rsidRPr="003B2B16">
        <w:t xml:space="preserve"> graphics cards</w:t>
      </w:r>
      <w:r w:rsidR="00D953D3">
        <w:fldChar w:fldCharType="begin"/>
      </w:r>
      <w:r w:rsidR="003B2B16">
        <w:instrText xml:space="preserve"> XE "</w:instrText>
      </w:r>
      <w:r w:rsidR="003B2B16" w:rsidRPr="00566060">
        <w:instrText>Nvidia graphics cards</w:instrText>
      </w:r>
      <w:r w:rsidR="003B2B16">
        <w:instrText xml:space="preserve">" </w:instrText>
      </w:r>
      <w:r w:rsidR="00D953D3">
        <w:fldChar w:fldCharType="end"/>
      </w:r>
      <w:r w:rsidR="003B2B16" w:rsidRPr="003B2B16">
        <w:t xml:space="preserve"> made after 2009 are </w:t>
      </w:r>
      <w:r w:rsidR="00FE5AD2">
        <w:t>generally</w:t>
      </w:r>
      <w:r w:rsidR="003B2B16" w:rsidRPr="003B2B16">
        <w:t xml:space="preserve"> OK.</w:t>
      </w:r>
    </w:p>
    <w:p w:rsidR="00507700" w:rsidRDefault="00507700" w:rsidP="003126D5">
      <w:r>
        <w:t xml:space="preserve">The system uses custom firmware that is loaded onto the FX3 chip in the Digi-Red board. This includes a unique SARA Vendor and Product ID (VID/PID) pair. This allows the user to connect to RASDR2 without concern of not finding the correct USB3 channel. The software uses this unique VID/PID together with a version register on the </w:t>
      </w:r>
      <w:r w:rsidR="00FE5AD2">
        <w:t>Lime Microsystems, Ltd. c</w:t>
      </w:r>
      <w:r>
        <w:t xml:space="preserve">hip to verify that system connections are correct. </w:t>
      </w:r>
      <w:r w:rsidR="00143B1A">
        <w:t>These modifications to the firmware make the Cypress Driver unable to operate. Thus the user must use a SARA provided driver that matches the VID/DID.</w:t>
      </w:r>
    </w:p>
    <w:p w:rsidR="00DD7F55" w:rsidRDefault="00507700" w:rsidP="003126D5">
      <w:r>
        <w:t>The firmware</w:t>
      </w:r>
      <w:r w:rsidR="00D953D3">
        <w:fldChar w:fldCharType="begin"/>
      </w:r>
      <w:r w:rsidR="003B2B16">
        <w:instrText xml:space="preserve"> XE "</w:instrText>
      </w:r>
      <w:r w:rsidR="003B2B16" w:rsidRPr="00B37849">
        <w:instrText>firmware</w:instrText>
      </w:r>
      <w:r w:rsidR="003B2B16">
        <w:instrText xml:space="preserve">" </w:instrText>
      </w:r>
      <w:r w:rsidR="00D953D3">
        <w:fldChar w:fldCharType="end"/>
      </w:r>
      <w:r>
        <w:t xml:space="preserve"> provides not only the high speed data interface, but also a capability of establishing a Serial Peripheral Interface (SPI) bus</w:t>
      </w:r>
      <w:r w:rsidR="00D953D3">
        <w:fldChar w:fldCharType="begin"/>
      </w:r>
      <w:r w:rsidR="003B2B16">
        <w:instrText xml:space="preserve"> XE "</w:instrText>
      </w:r>
      <w:r w:rsidR="003B2B16" w:rsidRPr="003372E9">
        <w:instrText>Serial Peripheral Interface (SPI) bus</w:instrText>
      </w:r>
      <w:r w:rsidR="003B2B16">
        <w:instrText xml:space="preserve">" </w:instrText>
      </w:r>
      <w:r w:rsidR="00D953D3">
        <w:fldChar w:fldCharType="end"/>
      </w:r>
      <w:r>
        <w:t xml:space="preserve"> to perform the control of the chips on RASDR2. In addition, the firmware provides the use of the General Purpose Input Output (GPIO) pins on RASDR2. Thus there is no need for a separate FPGA on RASDR2. This has reduced the cost of RASDR2.</w:t>
      </w:r>
    </w:p>
    <w:p w:rsidR="00DD7F55" w:rsidRDefault="00DD7F55">
      <w:r>
        <w:br w:type="page"/>
      </w:r>
    </w:p>
    <w:p w:rsidR="00507700" w:rsidRDefault="00507700" w:rsidP="003126D5"/>
    <w:p w:rsidR="003126D5" w:rsidRDefault="00B07292" w:rsidP="00B07292">
      <w:pPr>
        <w:pStyle w:val="Heading2"/>
      </w:pPr>
      <w:bookmarkStart w:id="126" w:name="_Toc420167560"/>
      <w:r>
        <w:t>Graphical User Interface</w:t>
      </w:r>
      <w:bookmarkEnd w:id="126"/>
      <w:r w:rsidR="00D953D3">
        <w:fldChar w:fldCharType="begin"/>
      </w:r>
      <w:r w:rsidR="00DB49A9">
        <w:instrText xml:space="preserve"> XE "</w:instrText>
      </w:r>
      <w:r w:rsidR="00DB49A9" w:rsidRPr="002E56AC">
        <w:instrText>Graphical User Interface</w:instrText>
      </w:r>
      <w:r w:rsidR="00DB49A9">
        <w:instrText xml:space="preserve">" </w:instrText>
      </w:r>
      <w:r w:rsidR="00D953D3">
        <w:fldChar w:fldCharType="end"/>
      </w:r>
    </w:p>
    <w:p w:rsidR="00507700" w:rsidRDefault="00507700" w:rsidP="003126D5">
      <w:r>
        <w:t xml:space="preserve">When the user executes </w:t>
      </w:r>
      <w:proofErr w:type="spellStart"/>
      <w:r>
        <w:t>RASDRviewer</w:t>
      </w:r>
      <w:proofErr w:type="spellEnd"/>
      <w:r>
        <w:t>, they are presented with a screen that provides charts of the collected data, see the figure below:</w:t>
      </w:r>
    </w:p>
    <w:p w:rsidR="00507700" w:rsidRDefault="00507700" w:rsidP="00507700">
      <w:pPr>
        <w:keepNext/>
      </w:pPr>
      <w:r>
        <w:rPr>
          <w:noProof/>
        </w:rPr>
        <w:drawing>
          <wp:inline distT="0" distB="0" distL="0" distR="0" wp14:anchorId="4644391C" wp14:editId="424FCF3F">
            <wp:extent cx="5943600" cy="3551026"/>
            <wp:effectExtent l="0" t="0" r="0" b="0"/>
            <wp:docPr id="9" name="Picture 9" descr="C:\Users\Michel Tossaint\Downloads\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ichel Tossaint\Downloads\image.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3600" cy="3551026"/>
                    </a:xfrm>
                    <a:prstGeom prst="rect">
                      <a:avLst/>
                    </a:prstGeom>
                    <a:noFill/>
                    <a:ln>
                      <a:noFill/>
                    </a:ln>
                  </pic:spPr>
                </pic:pic>
              </a:graphicData>
            </a:graphic>
          </wp:inline>
        </w:drawing>
      </w:r>
    </w:p>
    <w:p w:rsidR="00507700" w:rsidRDefault="00507700" w:rsidP="00507700">
      <w:pPr>
        <w:pStyle w:val="Caption"/>
      </w:pPr>
      <w:bookmarkStart w:id="127" w:name="_Ref412837730"/>
      <w:bookmarkStart w:id="128" w:name="_Toc413064055"/>
      <w:bookmarkStart w:id="129" w:name="_Toc420167598"/>
      <w:r>
        <w:t xml:space="preserve">Figure </w:t>
      </w:r>
      <w:fldSimple w:instr=" SEQ Figure \* ARABIC ">
        <w:r w:rsidR="00782482">
          <w:rPr>
            <w:noProof/>
          </w:rPr>
          <w:t>15</w:t>
        </w:r>
      </w:fldSimple>
      <w:bookmarkEnd w:id="127"/>
      <w:r>
        <w:t xml:space="preserve"> GUI Start window of the </w:t>
      </w:r>
      <w:proofErr w:type="spellStart"/>
      <w:r>
        <w:t>RASDRViewer</w:t>
      </w:r>
      <w:proofErr w:type="spellEnd"/>
      <w:r>
        <w:t xml:space="preserve"> application</w:t>
      </w:r>
      <w:bookmarkEnd w:id="128"/>
      <w:bookmarkEnd w:id="129"/>
      <w:r w:rsidR="00143B1A">
        <w:t xml:space="preserve"> </w:t>
      </w:r>
    </w:p>
    <w:p w:rsidR="00EF619B" w:rsidRDefault="00507700" w:rsidP="003126D5">
      <w:r>
        <w:t xml:space="preserve">Starting in the upper left side, </w:t>
      </w:r>
      <w:r w:rsidR="00EF619B">
        <w:t xml:space="preserve">the In Phase (I) and Quadrature (Q) samples are displayed against time. </w:t>
      </w:r>
    </w:p>
    <w:p w:rsidR="00EF619B" w:rsidRDefault="00EF619B" w:rsidP="003126D5">
      <w:r>
        <w:t xml:space="preserve">To the right, there is a chart that displays the phase relationship between </w:t>
      </w:r>
      <w:proofErr w:type="gramStart"/>
      <w:r>
        <w:t>the I</w:t>
      </w:r>
      <w:proofErr w:type="gramEnd"/>
      <w:r>
        <w:t xml:space="preserve"> and Q samples. Since a significant spectral line is present, the circle is present. The circle is created by the </w:t>
      </w:r>
      <w:r w:rsidR="003E02EA">
        <w:t>high sinusoidal content in</w:t>
      </w:r>
      <w:r>
        <w:t xml:space="preserve"> the </w:t>
      </w:r>
      <w:r w:rsidR="003E02EA">
        <w:t>sampled data</w:t>
      </w:r>
      <w:r>
        <w:t xml:space="preserve">. This chart is used mainly to verify the system. However, it is a useful educational tool for students that are learning the phase relationship between I &amp; Q signals and flags the existence of any possible imbalance between I and Q channels. </w:t>
      </w:r>
    </w:p>
    <w:p w:rsidR="00EF619B" w:rsidRDefault="00EF619B" w:rsidP="003126D5">
      <w:r>
        <w:t xml:space="preserve">In the middle of the screen there is a display of the FFT output. The vertical axis is in </w:t>
      </w:r>
      <w:proofErr w:type="spellStart"/>
      <w:r>
        <w:t>dB.</w:t>
      </w:r>
      <w:proofErr w:type="spellEnd"/>
      <w:r>
        <w:t xml:space="preserve"> The horizontal axis is the frequency of the FFT bin at baseband. Zero frequency corresponds with the center RF frequency. The frequency bin bandwidth can be changed by using different sample rates and samples per frame that is set on the bottom left of the screen. </w:t>
      </w:r>
    </w:p>
    <w:p w:rsidR="00EF619B" w:rsidRDefault="00EF619B" w:rsidP="003126D5">
      <w:r>
        <w:t>Figure below shows an enlarged portion of the screen where chip parameters can be set.</w:t>
      </w:r>
      <w:r w:rsidRPr="00EF619B">
        <w:t xml:space="preserve"> </w:t>
      </w:r>
      <w:r>
        <w:t xml:space="preserve">The user can change the experiment parameters by using the controls in the bottom left section of the </w:t>
      </w:r>
      <w:r>
        <w:lastRenderedPageBreak/>
        <w:t xml:space="preserve">screen. See </w:t>
      </w:r>
      <w:r w:rsidR="00D953D3">
        <w:fldChar w:fldCharType="begin"/>
      </w:r>
      <w:r w:rsidR="00153D0D">
        <w:instrText xml:space="preserve"> REF _Ref412837730 \h </w:instrText>
      </w:r>
      <w:r w:rsidR="00D953D3">
        <w:fldChar w:fldCharType="separate"/>
      </w:r>
      <w:ins w:id="130" w:author="Bogdan Vacaliuc" w:date="2015-05-23T18:04:00Z">
        <w:r w:rsidR="00782482">
          <w:t xml:space="preserve">Figure </w:t>
        </w:r>
        <w:r w:rsidR="00782482">
          <w:rPr>
            <w:noProof/>
          </w:rPr>
          <w:t>15</w:t>
        </w:r>
      </w:ins>
      <w:r w:rsidR="00D953D3">
        <w:fldChar w:fldCharType="end"/>
      </w:r>
      <w:r>
        <w:t xml:space="preserve"> for enlargement. This is where one would set the frequency, bandwidth, sample rate, frame size and gain. The changes are not placed in effect until the user pushes the apply button. When the apply button is clicked, the system forwards the necessary commands via the SPI bus described above to the Lime chip on RASDR2. </w:t>
      </w:r>
    </w:p>
    <w:p w:rsidR="00507700" w:rsidRDefault="00EF619B" w:rsidP="003126D5">
      <w:r>
        <w:t xml:space="preserve">The top left portion of the controls section on </w:t>
      </w:r>
      <w:r w:rsidR="00D953D3">
        <w:fldChar w:fldCharType="begin"/>
      </w:r>
      <w:r w:rsidR="00153D0D">
        <w:instrText xml:space="preserve"> REF _Ref412837730 \h </w:instrText>
      </w:r>
      <w:r w:rsidR="00D953D3">
        <w:fldChar w:fldCharType="separate"/>
      </w:r>
      <w:ins w:id="131" w:author="Bogdan Vacaliuc" w:date="2015-05-23T18:04:00Z">
        <w:r w:rsidR="00782482">
          <w:t xml:space="preserve">Figure </w:t>
        </w:r>
        <w:r w:rsidR="00782482">
          <w:rPr>
            <w:noProof/>
          </w:rPr>
          <w:t>15</w:t>
        </w:r>
      </w:ins>
      <w:r w:rsidR="00D953D3">
        <w:fldChar w:fldCharType="end"/>
      </w:r>
      <w:r w:rsidR="00153D0D">
        <w:t xml:space="preserve"> </w:t>
      </w:r>
      <w:r>
        <w:t>contains buttons which start and stop the capturing of the data. When the start button is clicked, the charts will show the results of the samples. The start button will also activate the “Apply” button which ensures that changes in parameters are included in the results. Just below the “Start” and “Stop” buttons is where the user can establish averaging of the FFT output. This is done by clicking the check box and setting the number of FFTs to average</w:t>
      </w:r>
      <w:r w:rsidR="00D953D3">
        <w:fldChar w:fldCharType="begin"/>
      </w:r>
      <w:r w:rsidR="00693C1F">
        <w:instrText xml:space="preserve"> XE "</w:instrText>
      </w:r>
      <w:r w:rsidR="00693C1F" w:rsidRPr="00A36D56">
        <w:instrText>number of FFTs to average</w:instrText>
      </w:r>
      <w:r w:rsidR="00693C1F">
        <w:instrText xml:space="preserve">" </w:instrText>
      </w:r>
      <w:r w:rsidR="00D953D3">
        <w:fldChar w:fldCharType="end"/>
      </w:r>
      <w:r>
        <w:t>. Averaging is useful to enhance spectral lines by reducing the baseline noise. Since the baseline noise is random, its average value is reduced to the mean of the noise. Since the Spectral line is not (or partially) random, it is enhanced.</w:t>
      </w:r>
    </w:p>
    <w:p w:rsidR="00EF619B" w:rsidRDefault="00EF619B" w:rsidP="00EF619B">
      <w:pPr>
        <w:keepNext/>
        <w:jc w:val="center"/>
      </w:pPr>
      <w:r>
        <w:rPr>
          <w:noProof/>
        </w:rPr>
        <w:drawing>
          <wp:inline distT="0" distB="0" distL="0" distR="0" wp14:anchorId="0ACE8931" wp14:editId="3071E675">
            <wp:extent cx="4412673" cy="1853465"/>
            <wp:effectExtent l="0" t="0" r="698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cstate="print"/>
                    <a:stretch>
                      <a:fillRect/>
                    </a:stretch>
                  </pic:blipFill>
                  <pic:spPr>
                    <a:xfrm>
                      <a:off x="0" y="0"/>
                      <a:ext cx="4408141" cy="1851562"/>
                    </a:xfrm>
                    <a:prstGeom prst="rect">
                      <a:avLst/>
                    </a:prstGeom>
                  </pic:spPr>
                </pic:pic>
              </a:graphicData>
            </a:graphic>
          </wp:inline>
        </w:drawing>
      </w:r>
    </w:p>
    <w:p w:rsidR="00EF619B" w:rsidRDefault="00EF619B" w:rsidP="00EF619B">
      <w:pPr>
        <w:pStyle w:val="Caption"/>
      </w:pPr>
      <w:bookmarkStart w:id="132" w:name="_Toc413064056"/>
      <w:bookmarkStart w:id="133" w:name="_Toc420167599"/>
      <w:r>
        <w:t xml:space="preserve">Figure </w:t>
      </w:r>
      <w:fldSimple w:instr=" SEQ Figure \* ARABIC ">
        <w:r w:rsidR="00782482">
          <w:rPr>
            <w:noProof/>
          </w:rPr>
          <w:t>16</w:t>
        </w:r>
      </w:fldSimple>
      <w:r>
        <w:t xml:space="preserve"> </w:t>
      </w:r>
      <w:r w:rsidR="00CD124C">
        <w:t xml:space="preserve">Lime Microsystems chip control </w:t>
      </w:r>
      <w:r>
        <w:t>settings</w:t>
      </w:r>
      <w:bookmarkEnd w:id="132"/>
      <w:bookmarkEnd w:id="133"/>
    </w:p>
    <w:p w:rsidR="00EF619B" w:rsidRDefault="00EF619B" w:rsidP="00EF619B">
      <w:r>
        <w:t>In the bottom right corner is a display of power at the ADC input. Figure below shows this portion enlarged. The power is calculated over a frame of complex samples creating a display of the RMS power in the frame. The main purpose of the power chart is for use during drift scan experiments. The power will peak when the desired object is centered in the antenna beam width.</w:t>
      </w:r>
      <w:r w:rsidR="00CD124C">
        <w:t xml:space="preserve"> The display may be renormalized by clicking on the </w:t>
      </w:r>
    </w:p>
    <w:p w:rsidR="00EF619B" w:rsidRDefault="00EF619B" w:rsidP="00EF619B">
      <w:pPr>
        <w:keepNext/>
        <w:jc w:val="center"/>
      </w:pPr>
      <w:r>
        <w:rPr>
          <w:noProof/>
        </w:rPr>
        <w:drawing>
          <wp:inline distT="0" distB="0" distL="0" distR="0" wp14:anchorId="1CA2DF30" wp14:editId="2F58EF42">
            <wp:extent cx="4447309" cy="948379"/>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cstate="print"/>
                    <a:stretch>
                      <a:fillRect/>
                    </a:stretch>
                  </pic:blipFill>
                  <pic:spPr>
                    <a:xfrm>
                      <a:off x="0" y="0"/>
                      <a:ext cx="4447309" cy="948379"/>
                    </a:xfrm>
                    <a:prstGeom prst="rect">
                      <a:avLst/>
                    </a:prstGeom>
                  </pic:spPr>
                </pic:pic>
              </a:graphicData>
            </a:graphic>
          </wp:inline>
        </w:drawing>
      </w:r>
    </w:p>
    <w:p w:rsidR="00EF619B" w:rsidRDefault="00EF619B" w:rsidP="00EF619B">
      <w:pPr>
        <w:pStyle w:val="Caption"/>
      </w:pPr>
      <w:bookmarkStart w:id="134" w:name="_Toc413064057"/>
      <w:bookmarkStart w:id="135" w:name="_Toc420167600"/>
      <w:r>
        <w:t xml:space="preserve">Figure </w:t>
      </w:r>
      <w:fldSimple w:instr=" SEQ Figure \* ARABIC ">
        <w:r w:rsidR="00782482">
          <w:rPr>
            <w:noProof/>
          </w:rPr>
          <w:t>17</w:t>
        </w:r>
      </w:fldSimple>
      <w:r>
        <w:t xml:space="preserve"> ADC Power input</w:t>
      </w:r>
      <w:bookmarkEnd w:id="134"/>
      <w:bookmarkEnd w:id="135"/>
    </w:p>
    <w:p w:rsidR="00EF619B" w:rsidRDefault="00EF619B" w:rsidP="00EF619B">
      <w:r>
        <w:t>All of the charts have the feature where the user can change the range of the chart by dragging a box around the section of the chart to enlarge. Clicking on the left side of the chart restores the default ranges.</w:t>
      </w:r>
    </w:p>
    <w:p w:rsidR="00EF619B" w:rsidRDefault="00EF619B" w:rsidP="00EF619B">
      <w:r>
        <w:lastRenderedPageBreak/>
        <w:t>The FFT chart has the ability to set markers to help identify the specific frequency and peak value of a spectral line. The marker controls are below the FFT chart enlarged in Figure below. To add a marker, click the “Add Marker</w:t>
      </w:r>
      <w:r w:rsidR="00D953D3">
        <w:fldChar w:fldCharType="begin"/>
      </w:r>
      <w:r w:rsidR="00693C1F">
        <w:instrText xml:space="preserve"> XE "</w:instrText>
      </w:r>
      <w:r w:rsidR="00693C1F" w:rsidRPr="00A12C84">
        <w:instrText>Add Marker</w:instrText>
      </w:r>
      <w:r w:rsidR="00693C1F">
        <w:instrText xml:space="preserve">" </w:instrText>
      </w:r>
      <w:r w:rsidR="00D953D3">
        <w:fldChar w:fldCharType="end"/>
      </w:r>
      <w:r>
        <w:t>” button. Then move the cursor to the screen and click where the marker should be placed. The marker can be moved left or right by dragging it with the mouse. With a little bit of practice, the user can find the peak value. The user can also set the span and center frequency of the display.</w:t>
      </w:r>
    </w:p>
    <w:p w:rsidR="00EF619B" w:rsidRDefault="00EF619B" w:rsidP="00EF619B">
      <w:r>
        <w:t xml:space="preserve">The charts are updated multiple times per second. The time between updates varies with different setup parameters. The frequency (updates / Second) is shown on the top of the screen. </w:t>
      </w:r>
    </w:p>
    <w:p w:rsidR="00B07292" w:rsidRDefault="00B07292" w:rsidP="00153D0D">
      <w:pPr>
        <w:pStyle w:val="Heading2"/>
      </w:pPr>
      <w:bookmarkStart w:id="136" w:name="_Toc420167561"/>
      <w:r>
        <w:t>FFT Output to Disk</w:t>
      </w:r>
      <w:bookmarkEnd w:id="136"/>
      <w:r w:rsidR="00D953D3">
        <w:fldChar w:fldCharType="begin"/>
      </w:r>
      <w:r w:rsidR="00DB49A9">
        <w:instrText xml:space="preserve"> XE "</w:instrText>
      </w:r>
      <w:r w:rsidR="00DB49A9" w:rsidRPr="002C07E9">
        <w:instrText>FFT Output to Disk</w:instrText>
      </w:r>
      <w:r w:rsidR="00DB49A9">
        <w:instrText xml:space="preserve">" </w:instrText>
      </w:r>
      <w:r w:rsidR="00D953D3">
        <w:fldChar w:fldCharType="end"/>
      </w:r>
      <w:r>
        <w:t xml:space="preserve"> </w:t>
      </w:r>
    </w:p>
    <w:p w:rsidR="00B07292" w:rsidRDefault="00B07292" w:rsidP="00EF619B">
      <w:r>
        <w:t xml:space="preserve">Recording data to a disk file or files can be accomplished by using the Define Output menu item on the second line of the screen. Clicking the button will bring up a sub-menu of the types of outputs available (only FFT output at present). Clicking the FFT output menu item will bring up an overlaid screen for the setup of the parameters of the recording. </w:t>
      </w:r>
      <w:r w:rsidR="00D953D3">
        <w:fldChar w:fldCharType="begin"/>
      </w:r>
      <w:r w:rsidR="00153D0D">
        <w:instrText xml:space="preserve"> REF _Ref412837730 \h </w:instrText>
      </w:r>
      <w:r w:rsidR="00D953D3">
        <w:fldChar w:fldCharType="separate"/>
      </w:r>
      <w:ins w:id="137" w:author="Bogdan Vacaliuc" w:date="2015-05-23T18:04:00Z">
        <w:r w:rsidR="00782482">
          <w:t xml:space="preserve">Figure </w:t>
        </w:r>
        <w:r w:rsidR="00782482">
          <w:rPr>
            <w:noProof/>
          </w:rPr>
          <w:t>15</w:t>
        </w:r>
      </w:ins>
      <w:r w:rsidR="00D953D3">
        <w:fldChar w:fldCharType="end"/>
      </w:r>
      <w:r w:rsidR="00153D0D">
        <w:t xml:space="preserve"> </w:t>
      </w:r>
      <w:r>
        <w:t xml:space="preserve">is a screen shot of this window. On the left of the top line the user can select the File type. Two options are available. The first is for use in MS-Excel where the number of frequency bins is reduced to a maximum of 128 to allow Excel to be able to process a 3D chart in a reasonable period of time. The user can select the General Purpose output for use in other post processing programs. The output in this case uses whatever sample rate, samples per FFT and bandwidth is present in the controls on the bottom left of the main screen. The general purpose output produces </w:t>
      </w:r>
      <w:r w:rsidR="003E02EA">
        <w:t>an ASCII formatted text file containing some details about the data capture, a separator string,</w:t>
      </w:r>
      <w:r w:rsidR="004D5606">
        <w:t xml:space="preserve"> a comma-separated list of frequency for a column followed by rows of records containing a timestamp, and power spectral density values per frequency column.  The extension used is provided by the user, but using .csv can cause the data to be loaded in MS-Excel easily</w:t>
      </w:r>
      <w:r>
        <w:t>.</w:t>
      </w:r>
    </w:p>
    <w:p w:rsidR="00EF619B" w:rsidRDefault="00B07292" w:rsidP="00EF619B">
      <w:r>
        <w:t>The top center of the setup window is used to determine the behavior in the event multiple record sessions are desired. There are two options one to append the data to the previous file and one to create a new file with a suffix number in the file name.</w:t>
      </w:r>
      <w:r w:rsidR="00AA1ABA">
        <w:t xml:space="preserve">  </w:t>
      </w:r>
      <w:r w:rsidR="00AA1ABA" w:rsidRPr="00AA1ABA">
        <w:rPr>
          <w:i/>
        </w:rPr>
        <w:t>NOTE: If you are planning to use post-processing, it is important to select the multiple file option, as the append option is not supported by the post processing tools at the moment.</w:t>
      </w:r>
    </w:p>
    <w:p w:rsidR="00B07292" w:rsidRDefault="00B07292" w:rsidP="00B07292">
      <w:pPr>
        <w:keepNext/>
        <w:jc w:val="center"/>
      </w:pPr>
      <w:r>
        <w:rPr>
          <w:noProof/>
        </w:rPr>
        <w:lastRenderedPageBreak/>
        <w:drawing>
          <wp:inline distT="0" distB="0" distL="0" distR="0" wp14:anchorId="01DF8103" wp14:editId="7664EEE2">
            <wp:extent cx="4741688" cy="233843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4741688" cy="2338435"/>
                    </a:xfrm>
                    <a:prstGeom prst="rect">
                      <a:avLst/>
                    </a:prstGeom>
                  </pic:spPr>
                </pic:pic>
              </a:graphicData>
            </a:graphic>
          </wp:inline>
        </w:drawing>
      </w:r>
    </w:p>
    <w:p w:rsidR="00B07292" w:rsidRDefault="00B07292" w:rsidP="00B07292">
      <w:pPr>
        <w:pStyle w:val="Caption"/>
      </w:pPr>
      <w:bookmarkStart w:id="138" w:name="_Toc413064059"/>
      <w:bookmarkStart w:id="139" w:name="_Toc420167601"/>
      <w:r>
        <w:t xml:space="preserve">Figure </w:t>
      </w:r>
      <w:r w:rsidR="00D953D3">
        <w:fldChar w:fldCharType="begin"/>
      </w:r>
      <w:r w:rsidR="00316E3E">
        <w:instrText xml:space="preserve"> SEQ Figure \* ARABIC </w:instrText>
      </w:r>
      <w:r w:rsidR="00D953D3">
        <w:fldChar w:fldCharType="separate"/>
      </w:r>
      <w:proofErr w:type="gramStart"/>
      <w:r w:rsidR="00782482">
        <w:rPr>
          <w:noProof/>
        </w:rPr>
        <w:t>18</w:t>
      </w:r>
      <w:r w:rsidR="00D953D3">
        <w:fldChar w:fldCharType="end"/>
      </w:r>
      <w:r>
        <w:t xml:space="preserve"> FFT Recording configuration</w:t>
      </w:r>
      <w:bookmarkEnd w:id="138"/>
      <w:bookmarkEnd w:id="139"/>
      <w:proofErr w:type="gramEnd"/>
    </w:p>
    <w:p w:rsidR="00B07292" w:rsidRDefault="00B07292" w:rsidP="00B07292">
      <w:r>
        <w:t xml:space="preserve">The top right section of the setup screen is used to define the type of time stamp to be used. There are two options Universal Time and Local Time. The second section of the Setup Window is used to define the file name. A browse button is included to allow the user to find the directory and file name for the data. If the file already exists, it is necessary to either select a different file name, or check the “Overwrite” box. On the next line, in the future, the user will be able to define the condition which will trigger the recording to the disk. At present, only the manual trigger is operational. Near the bottom of the screen is where the user can establish how many FFTs to record and how frequently. </w:t>
      </w:r>
    </w:p>
    <w:p w:rsidR="00B07292" w:rsidRDefault="00B07292" w:rsidP="00B07292">
      <w:r>
        <w:t>The bottom section contains the “OK” and “Cancel” buttons. To abandon the setup, click the cancel button. To establish the selected parameters, click ok.</w:t>
      </w:r>
    </w:p>
    <w:p w:rsidR="00A80FD5" w:rsidRDefault="00B07292">
      <w:r>
        <w:t xml:space="preserve">Finally the user clicks the “Record FFT” button which is located on the line below the FFT chart. See </w:t>
      </w:r>
      <w:r w:rsidR="00D953D3">
        <w:fldChar w:fldCharType="begin"/>
      </w:r>
      <w:r w:rsidR="00B024AA">
        <w:instrText xml:space="preserve"> REF _Ref412837730 \h </w:instrText>
      </w:r>
      <w:r w:rsidR="00D953D3">
        <w:fldChar w:fldCharType="separate"/>
      </w:r>
      <w:ins w:id="140" w:author="Bogdan Vacaliuc" w:date="2015-05-23T18:04:00Z">
        <w:r w:rsidR="00782482">
          <w:t xml:space="preserve">Figure </w:t>
        </w:r>
        <w:r w:rsidR="00782482">
          <w:rPr>
            <w:noProof/>
          </w:rPr>
          <w:t>15</w:t>
        </w:r>
      </w:ins>
      <w:r w:rsidR="00D953D3">
        <w:fldChar w:fldCharType="end"/>
      </w:r>
      <w:r>
        <w:t>. This button is only active when data is being captured by use of the “Start Capturing Samples” button on the left of the screen and an output is defined. The defined number of FFTs will be recorded on the disk. The “Stop FFT Rec” button can be used to stop recording data before the defined number of FFTs is recorded. Once the recording is stopped, the “Record FFT” button can be clicked for additional data as defined (either appended or new file suffix).</w:t>
      </w:r>
    </w:p>
    <w:p w:rsidR="00A80FD5" w:rsidRDefault="00A80FD5">
      <w:r>
        <w:br w:type="page"/>
      </w:r>
    </w:p>
    <w:p w:rsidR="00BA07A7" w:rsidRPr="00B024AA" w:rsidRDefault="00BA07A7"/>
    <w:p w:rsidR="00476CF8" w:rsidRDefault="00476CF8" w:rsidP="00B75A65">
      <w:pPr>
        <w:pStyle w:val="Heading1"/>
      </w:pPr>
      <w:bookmarkStart w:id="141" w:name="_Ref413057316"/>
      <w:bookmarkStart w:id="142" w:name="_Ref413057328"/>
      <w:bookmarkStart w:id="143" w:name="_Ref413058606"/>
      <w:bookmarkStart w:id="144" w:name="_Toc420167562"/>
      <w:r>
        <w:t>Basic Radio Astronomy</w:t>
      </w:r>
      <w:r w:rsidR="00D953D3">
        <w:fldChar w:fldCharType="begin"/>
      </w:r>
      <w:r w:rsidR="00DB49A9">
        <w:instrText xml:space="preserve"> XE "</w:instrText>
      </w:r>
      <w:r w:rsidR="00DB49A9" w:rsidRPr="00C0395D">
        <w:instrText>Basic Radio Astronomy</w:instrText>
      </w:r>
      <w:r w:rsidR="00DB49A9">
        <w:instrText xml:space="preserve">" </w:instrText>
      </w:r>
      <w:r w:rsidR="00D953D3">
        <w:fldChar w:fldCharType="end"/>
      </w:r>
      <w:r>
        <w:t xml:space="preserve"> with RASDR</w:t>
      </w:r>
      <w:r w:rsidR="00780452">
        <w:t xml:space="preserve"> (discussion and examples)</w:t>
      </w:r>
      <w:bookmarkEnd w:id="141"/>
      <w:bookmarkEnd w:id="142"/>
      <w:bookmarkEnd w:id="143"/>
      <w:bookmarkEnd w:id="144"/>
    </w:p>
    <w:p w:rsidR="00407436" w:rsidRDefault="00407436" w:rsidP="00407436">
      <w:r>
        <w:t>RASDR has been applied in several modes</w:t>
      </w:r>
      <w:sdt>
        <w:sdtPr>
          <w:id w:val="92685019"/>
          <w:citation/>
        </w:sdtPr>
        <w:sdtContent>
          <w:r w:rsidR="00D953D3">
            <w:fldChar w:fldCharType="begin"/>
          </w:r>
          <w:r w:rsidR="003677E8">
            <w:instrText xml:space="preserve"> CITATION Fie141 \l 1033 </w:instrText>
          </w:r>
          <w:r w:rsidR="00D953D3">
            <w:fldChar w:fldCharType="separate"/>
          </w:r>
          <w:r w:rsidR="001844A7">
            <w:rPr>
              <w:noProof/>
            </w:rPr>
            <w:t xml:space="preserve"> </w:t>
          </w:r>
          <w:r w:rsidR="001844A7" w:rsidRPr="001844A7">
            <w:rPr>
              <w:noProof/>
            </w:rPr>
            <w:t>[25]</w:t>
          </w:r>
          <w:r w:rsidR="00D953D3">
            <w:rPr>
              <w:noProof/>
            </w:rPr>
            <w:fldChar w:fldCharType="end"/>
          </w:r>
        </w:sdtContent>
      </w:sdt>
      <w:r>
        <w:t xml:space="preserve"> </w:t>
      </w:r>
      <w:r w:rsidRPr="00407436">
        <w:t xml:space="preserve">to solve some common experimental challenges encountered by members of the community of amateur radio astronomers.  </w:t>
      </w:r>
    </w:p>
    <w:p w:rsidR="00407436" w:rsidRDefault="00407436" w:rsidP="00407436">
      <w:r>
        <w:t>A few</w:t>
      </w:r>
      <w:r w:rsidRPr="00407436">
        <w:t xml:space="preserve"> examples will be presented </w:t>
      </w:r>
      <w:r w:rsidR="00301275">
        <w:t xml:space="preserve">in Chapters </w:t>
      </w:r>
      <w:r w:rsidR="00D953D3">
        <w:fldChar w:fldCharType="begin"/>
      </w:r>
      <w:r w:rsidR="00301275">
        <w:instrText xml:space="preserve"> REF _Ref413058606 \r \h </w:instrText>
      </w:r>
      <w:r w:rsidR="00D953D3">
        <w:fldChar w:fldCharType="separate"/>
      </w:r>
      <w:r w:rsidR="00782482">
        <w:t>7)</w:t>
      </w:r>
      <w:r w:rsidR="00D953D3">
        <w:fldChar w:fldCharType="end"/>
      </w:r>
      <w:r w:rsidR="00301275">
        <w:t xml:space="preserve"> and </w:t>
      </w:r>
      <w:r w:rsidR="00D953D3">
        <w:fldChar w:fldCharType="begin"/>
      </w:r>
      <w:r w:rsidR="00301275">
        <w:instrText xml:space="preserve"> REF _Ref413058624 \r \h </w:instrText>
      </w:r>
      <w:r w:rsidR="00D953D3">
        <w:fldChar w:fldCharType="separate"/>
      </w:r>
      <w:r w:rsidR="00782482">
        <w:t>8)</w:t>
      </w:r>
      <w:r w:rsidR="00D953D3">
        <w:fldChar w:fldCharType="end"/>
      </w:r>
      <w:r>
        <w:t xml:space="preserve"> but RASDR is a new tool and 2015 will be the first year of </w:t>
      </w:r>
      <w:r w:rsidR="00301275">
        <w:t>availability</w:t>
      </w:r>
      <w:r>
        <w:t xml:space="preserve"> for purchase.</w:t>
      </w:r>
      <w:r w:rsidRPr="00407436">
        <w:t xml:space="preserve"> Results of operation in several RF spectral bands will be shown and discussed.  These results include monitoring HI emissions from distant clouds, interfacing to the NRAO 40’ radio telescope to record spectral data; interfacing to the NRAO 20m radio telescope</w:t>
      </w:r>
      <w:sdt>
        <w:sdtPr>
          <w:id w:val="24369097"/>
          <w:citation/>
        </w:sdtPr>
        <w:sdtContent>
          <w:r w:rsidR="00D953D3">
            <w:fldChar w:fldCharType="begin"/>
          </w:r>
          <w:r w:rsidR="00C476A5">
            <w:instrText xml:space="preserve"> CITATION Oxl142 \l 1033  </w:instrText>
          </w:r>
          <w:r w:rsidR="00D953D3">
            <w:fldChar w:fldCharType="separate"/>
          </w:r>
          <w:r w:rsidR="001844A7">
            <w:rPr>
              <w:noProof/>
            </w:rPr>
            <w:t xml:space="preserve"> </w:t>
          </w:r>
          <w:r w:rsidR="001844A7" w:rsidRPr="001844A7">
            <w:rPr>
              <w:noProof/>
            </w:rPr>
            <w:t>[26]</w:t>
          </w:r>
          <w:r w:rsidR="00D953D3">
            <w:rPr>
              <w:noProof/>
            </w:rPr>
            <w:fldChar w:fldCharType="end"/>
          </w:r>
        </w:sdtContent>
      </w:sdt>
      <w:r w:rsidRPr="00407436">
        <w:t xml:space="preserve"> to record and extract information from data taken at different observing sessions; monitoring a 10MHz section of the commercial FM band with a wire antenna; and monitoring a section of the crowded HF short wave band with a wire antenna.  </w:t>
      </w:r>
    </w:p>
    <w:p w:rsidR="00301275" w:rsidRDefault="00301275" w:rsidP="00301275">
      <w:pPr>
        <w:pStyle w:val="Heading2"/>
      </w:pPr>
      <w:bookmarkStart w:id="145" w:name="_Toc420167563"/>
      <w:proofErr w:type="gramStart"/>
      <w:r>
        <w:t>Hydrogen HI Spectroscopy.</w:t>
      </w:r>
      <w:proofErr w:type="gramEnd"/>
      <w:r>
        <w:t xml:space="preserve"> L-band (1420 MHz)</w:t>
      </w:r>
      <w:bookmarkEnd w:id="145"/>
    </w:p>
    <w:p w:rsidR="00301275" w:rsidRPr="001824CF" w:rsidRDefault="00301275" w:rsidP="00301275">
      <w:r>
        <w:t>Using</w:t>
      </w:r>
      <w:r w:rsidRPr="001824CF">
        <w:t xml:space="preserve"> RASDR2 for observing an </w:t>
      </w:r>
      <w:r>
        <w:t>HI</w:t>
      </w:r>
      <w:r w:rsidRPr="001824CF">
        <w:t xml:space="preserve"> hydrogen cloud signal requires a</w:t>
      </w:r>
      <w:r>
        <w:t xml:space="preserve"> suitable antenna, a high-gain preamp (LNA)</w:t>
      </w:r>
      <w:r w:rsidR="005B476D">
        <w:t xml:space="preserve"> and perhaps a supplementary amplifier</w:t>
      </w:r>
      <w:r>
        <w:t xml:space="preserve"> and</w:t>
      </w:r>
      <w:r w:rsidRPr="001824CF">
        <w:t xml:space="preserve"> signal averaging to extract the </w:t>
      </w:r>
      <w:r>
        <w:t>HI</w:t>
      </w:r>
      <w:r w:rsidRPr="001824CF">
        <w:t xml:space="preserve"> signal from the RF noise</w:t>
      </w:r>
    </w:p>
    <w:p w:rsidR="00301275" w:rsidRPr="001824CF" w:rsidRDefault="00AA1ABA" w:rsidP="00301275">
      <w:r>
        <w:t xml:space="preserve">A common question asked is </w:t>
      </w:r>
      <w:r w:rsidR="00301275" w:rsidRPr="001824CF">
        <w:t>how much sensitivity is needed</w:t>
      </w:r>
      <w:r>
        <w:t>?</w:t>
      </w:r>
      <w:r w:rsidR="00301275" w:rsidRPr="001824CF">
        <w:t xml:space="preserve">  A popular special-purpose spectrometer that works well for observing </w:t>
      </w:r>
      <w:r w:rsidR="00301275">
        <w:t>HI</w:t>
      </w:r>
      <w:r w:rsidR="00301275" w:rsidRPr="001824CF">
        <w:t xml:space="preserve"> emissions from dis</w:t>
      </w:r>
      <w:r w:rsidR="00301275">
        <w:t xml:space="preserve">tant hydrogen clouds is </w:t>
      </w:r>
      <w:proofErr w:type="spellStart"/>
      <w:r w:rsidR="00301275">
        <w:t>SpectraC</w:t>
      </w:r>
      <w:r w:rsidR="00301275" w:rsidRPr="001824CF">
        <w:t>yber</w:t>
      </w:r>
      <w:proofErr w:type="spellEnd"/>
      <w:r w:rsidR="00D953D3">
        <w:fldChar w:fldCharType="begin"/>
      </w:r>
      <w:r w:rsidR="00693C1F">
        <w:instrText xml:space="preserve"> XE "</w:instrText>
      </w:r>
      <w:r w:rsidR="00693C1F" w:rsidRPr="00747157">
        <w:instrText>SpectraCyber</w:instrText>
      </w:r>
      <w:r w:rsidR="00693C1F">
        <w:instrText xml:space="preserve">" </w:instrText>
      </w:r>
      <w:r w:rsidR="00D953D3">
        <w:fldChar w:fldCharType="end"/>
      </w:r>
      <w:r w:rsidR="00301275">
        <w:t xml:space="preserve"> II</w:t>
      </w:r>
      <w:sdt>
        <w:sdtPr>
          <w:id w:val="6199368"/>
          <w:citation/>
        </w:sdtPr>
        <w:sdtContent>
          <w:r w:rsidR="00D953D3">
            <w:fldChar w:fldCharType="begin"/>
          </w:r>
          <w:r w:rsidR="003677E8">
            <w:instrText xml:space="preserve"> CITATION JBe \l 1033  </w:instrText>
          </w:r>
          <w:r w:rsidR="00D953D3">
            <w:fldChar w:fldCharType="separate"/>
          </w:r>
          <w:r w:rsidR="001844A7">
            <w:rPr>
              <w:noProof/>
            </w:rPr>
            <w:t xml:space="preserve"> </w:t>
          </w:r>
          <w:r w:rsidR="001844A7" w:rsidRPr="001844A7">
            <w:rPr>
              <w:noProof/>
            </w:rPr>
            <w:t>[27]</w:t>
          </w:r>
          <w:r w:rsidR="00D953D3">
            <w:rPr>
              <w:noProof/>
            </w:rPr>
            <w:fldChar w:fldCharType="end"/>
          </w:r>
        </w:sdtContent>
      </w:sdt>
      <w:r w:rsidR="00301275">
        <w:t xml:space="preserve">, which was invented and constructed by RASDR team member Carl </w:t>
      </w:r>
      <w:proofErr w:type="spellStart"/>
      <w:r w:rsidR="00301275">
        <w:t>Lyster</w:t>
      </w:r>
      <w:proofErr w:type="spellEnd"/>
      <w:r w:rsidR="00301275">
        <w:t xml:space="preserve">. </w:t>
      </w:r>
    </w:p>
    <w:p w:rsidR="00301275" w:rsidRDefault="00301275" w:rsidP="00301275">
      <w:r>
        <w:t xml:space="preserve">As a point of reference, the </w:t>
      </w:r>
      <w:proofErr w:type="spellStart"/>
      <w:r>
        <w:t>SpectraC</w:t>
      </w:r>
      <w:r w:rsidRPr="00C82BDC">
        <w:t>yber</w:t>
      </w:r>
      <w:proofErr w:type="spellEnd"/>
      <w:r w:rsidRPr="00C82BDC">
        <w:t xml:space="preserve"> bin width is about 5 KHz</w:t>
      </w:r>
      <w:r>
        <w:t>.</w:t>
      </w:r>
      <w:r w:rsidRPr="00C82BDC">
        <w:t xml:space="preserve"> </w:t>
      </w:r>
      <w:r>
        <w:t>If we desire to cover 10</w:t>
      </w:r>
      <w:r>
        <w:rPr>
          <w:vertAlign w:val="superscript"/>
        </w:rPr>
        <w:t xml:space="preserve"> </w:t>
      </w:r>
      <w:r>
        <w:t>MHz of HI</w:t>
      </w:r>
      <w:r w:rsidRPr="00C82BDC">
        <w:t xml:space="preserve"> spectrum </w:t>
      </w:r>
      <w:r>
        <w:t>then we probably require about 2000</w:t>
      </w:r>
      <w:r w:rsidRPr="00C82BDC">
        <w:t xml:space="preserve"> </w:t>
      </w:r>
      <w:r>
        <w:t xml:space="preserve">frequency </w:t>
      </w:r>
      <w:r w:rsidRPr="00C82BDC">
        <w:t>bins</w:t>
      </w:r>
      <w:r>
        <w:t xml:space="preserve"> or about 2048 samples/FFT. One may choose </w:t>
      </w:r>
      <w:r w:rsidR="00AA1ABA">
        <w:t>a</w:t>
      </w:r>
      <w:r>
        <w:t xml:space="preserve"> higher number of samples/FFT observe more detail, although more averaging would be required</w:t>
      </w:r>
      <w:r w:rsidR="00AA1ABA">
        <w:t>.</w:t>
      </w:r>
      <w:r>
        <w:t xml:space="preserve">  </w:t>
      </w:r>
      <w:r w:rsidRPr="00F86962">
        <w:t>One of the significant advantages of RASDR2 is that it has a high bandwidth.</w:t>
      </w:r>
    </w:p>
    <w:p w:rsidR="00DD7F55" w:rsidRDefault="00301275" w:rsidP="00301275">
      <w:r>
        <w:t xml:space="preserve">RASDR2 control data consist of only a few values and they are discussed in Chapter </w:t>
      </w:r>
      <w:r w:rsidR="00D953D3">
        <w:fldChar w:fldCharType="begin"/>
      </w:r>
      <w:r>
        <w:instrText xml:space="preserve"> REF _Ref413058803 \r \h </w:instrText>
      </w:r>
      <w:r w:rsidR="00D953D3">
        <w:fldChar w:fldCharType="separate"/>
      </w:r>
      <w:r w:rsidR="00782482">
        <w:t>6)</w:t>
      </w:r>
      <w:r w:rsidR="00D953D3">
        <w:fldChar w:fldCharType="end"/>
      </w:r>
      <w:r>
        <w:t xml:space="preserve">. Based on the preceding discussion, an initial data screen for HI spectroscopy is shown in </w:t>
      </w:r>
      <w:fldSimple w:instr=" REF _Ref413061298 ">
        <w:ins w:id="146" w:author="Bogdan Vacaliuc" w:date="2015-05-23T18:04:00Z">
          <w:r w:rsidR="00782482">
            <w:t xml:space="preserve">Figure </w:t>
          </w:r>
          <w:r w:rsidR="00782482">
            <w:rPr>
              <w:noProof/>
            </w:rPr>
            <w:t>19</w:t>
          </w:r>
        </w:ins>
      </w:fldSimple>
      <w:r w:rsidR="00D953D3">
        <w:fldChar w:fldCharType="begin"/>
      </w:r>
      <w:r w:rsidR="00E7259F">
        <w:instrText xml:space="preserve"> REF _Ref413059796 \h </w:instrText>
      </w:r>
      <w:r w:rsidR="00D953D3">
        <w:fldChar w:fldCharType="separate"/>
      </w:r>
      <w:ins w:id="147" w:author="Bogdan Vacaliuc" w:date="2015-05-23T18:04:00Z">
        <w:r w:rsidR="00782482">
          <w:t xml:space="preserve">Figure </w:t>
        </w:r>
        <w:r w:rsidR="00782482">
          <w:rPr>
            <w:noProof/>
          </w:rPr>
          <w:t>19</w:t>
        </w:r>
        <w:r w:rsidR="00782482">
          <w:t xml:space="preserve"> </w:t>
        </w:r>
        <w:r w:rsidR="00782482" w:rsidRPr="00C618EF">
          <w:t xml:space="preserve">Initial choices of RASDR2 control parameters for comparison with typical </w:t>
        </w:r>
        <w:proofErr w:type="spellStart"/>
        <w:r w:rsidR="00782482" w:rsidRPr="00C618EF">
          <w:t>SpectraCyber</w:t>
        </w:r>
        <w:proofErr w:type="spellEnd"/>
        <w:r w:rsidR="00782482" w:rsidRPr="00C618EF">
          <w:t xml:space="preserve"> results</w:t>
        </w:r>
        <w:r w:rsidR="00782482">
          <w:t>, were not the final selection</w:t>
        </w:r>
        <w:proofErr w:type="gramStart"/>
        <w:r w:rsidR="00782482">
          <w:t>.</w:t>
        </w:r>
        <w:r w:rsidR="00782482" w:rsidRPr="00C618EF">
          <w:t>.</w:t>
        </w:r>
        <w:proofErr w:type="gramEnd"/>
        <w:r w:rsidR="00782482" w:rsidRPr="00C618EF">
          <w:t xml:space="preserve"> </w:t>
        </w:r>
      </w:ins>
      <w:r w:rsidR="00D953D3">
        <w:fldChar w:fldCharType="end"/>
      </w:r>
      <w:r>
        <w:t xml:space="preserve">, </w:t>
      </w:r>
    </w:p>
    <w:p w:rsidR="00DD7F55" w:rsidRDefault="00DD7F55">
      <w:r>
        <w:br w:type="page"/>
      </w:r>
    </w:p>
    <w:p w:rsidR="00301275" w:rsidRDefault="006C3584" w:rsidP="00301275">
      <w:r>
        <w:rPr>
          <w:noProof/>
        </w:rPr>
        <w:lastRenderedPageBreak/>
        <w:pict>
          <v:shape id="_x0000_s1030" type="#_x0000_t202" style="position:absolute;margin-left:26.25pt;margin-top:180.2pt;width:402pt;height:.05pt;z-index:251678720" stroked="f">
            <v:textbox style="mso-next-textbox:#_x0000_s1030;mso-fit-shape-to-text:t" inset="0,0,0,0">
              <w:txbxContent>
                <w:p w:rsidR="004D5360" w:rsidRPr="008016F9" w:rsidRDefault="004D5360" w:rsidP="00E7259F">
                  <w:pPr>
                    <w:pStyle w:val="Caption"/>
                    <w:rPr>
                      <w:noProof/>
                      <w:sz w:val="24"/>
                      <w:szCs w:val="24"/>
                    </w:rPr>
                  </w:pPr>
                  <w:bookmarkStart w:id="148" w:name="_Ref413061298"/>
                  <w:bookmarkStart w:id="149" w:name="_Ref413059796"/>
                  <w:bookmarkStart w:id="150" w:name="_Toc413064060"/>
                  <w:bookmarkStart w:id="151" w:name="_Toc420167602"/>
                  <w:r>
                    <w:t xml:space="preserve">Figure </w:t>
                  </w:r>
                  <w:fldSimple w:instr=" SEQ Figure \* ARABIC ">
                    <w:r w:rsidR="00782482">
                      <w:rPr>
                        <w:noProof/>
                      </w:rPr>
                      <w:t>19</w:t>
                    </w:r>
                  </w:fldSimple>
                  <w:bookmarkEnd w:id="148"/>
                  <w:r>
                    <w:t xml:space="preserve"> </w:t>
                  </w:r>
                  <w:r w:rsidRPr="00C618EF">
                    <w:t xml:space="preserve">Initial choices of RASDR2 control parameters for comparison with typical </w:t>
                  </w:r>
                  <w:proofErr w:type="spellStart"/>
                  <w:r w:rsidRPr="00C618EF">
                    <w:t>SpectraCyber</w:t>
                  </w:r>
                  <w:proofErr w:type="spellEnd"/>
                  <w:r w:rsidRPr="00C618EF">
                    <w:t xml:space="preserve"> results</w:t>
                  </w:r>
                  <w:r>
                    <w:t>, were not the final selection</w:t>
                  </w:r>
                  <w:proofErr w:type="gramStart"/>
                  <w:r>
                    <w:t>.</w:t>
                  </w:r>
                  <w:r w:rsidRPr="00C618EF">
                    <w:t>.</w:t>
                  </w:r>
                  <w:proofErr w:type="gramEnd"/>
                  <w:r w:rsidRPr="00C618EF">
                    <w:t xml:space="preserve"> </w:t>
                  </w:r>
                  <w:bookmarkEnd w:id="149"/>
                  <w:bookmarkEnd w:id="150"/>
                  <w:r>
                    <w:t>Better results were obtained by choosing minimum BW for this narrow spectral region.</w:t>
                  </w:r>
                  <w:r w:rsidRPr="00693C1F">
                    <w:t xml:space="preserve"> </w:t>
                  </w:r>
                  <w:r w:rsidRPr="00C618EF">
                    <w:t>See text for choice of values shown in red.</w:t>
                  </w:r>
                  <w:bookmarkEnd w:id="151"/>
                </w:p>
              </w:txbxContent>
            </v:textbox>
          </v:shape>
        </w:pict>
      </w:r>
      <w:r w:rsidR="00301275">
        <w:rPr>
          <w:noProof/>
        </w:rPr>
        <w:drawing>
          <wp:anchor distT="0" distB="0" distL="114300" distR="114300" simplePos="0" relativeHeight="251667456" behindDoc="0" locked="0" layoutInCell="1" allowOverlap="1" wp14:anchorId="192D470C" wp14:editId="790B53D3">
            <wp:simplePos x="0" y="0"/>
            <wp:positionH relativeFrom="column">
              <wp:posOffset>333375</wp:posOffset>
            </wp:positionH>
            <wp:positionV relativeFrom="paragraph">
              <wp:posOffset>116840</wp:posOffset>
            </wp:positionV>
            <wp:extent cx="5105400" cy="2114550"/>
            <wp:effectExtent l="19050" t="0" r="0" b="0"/>
            <wp:wrapNone/>
            <wp:docPr id="1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cstate="print"/>
                    <a:srcRect/>
                    <a:stretch>
                      <a:fillRect/>
                    </a:stretch>
                  </pic:blipFill>
                  <pic:spPr bwMode="auto">
                    <a:xfrm>
                      <a:off x="0" y="0"/>
                      <a:ext cx="5105400" cy="2114550"/>
                    </a:xfrm>
                    <a:prstGeom prst="rect">
                      <a:avLst/>
                    </a:prstGeom>
                    <a:noFill/>
                    <a:ln w="9525">
                      <a:noFill/>
                      <a:miter lim="800000"/>
                      <a:headEnd/>
                      <a:tailEnd/>
                    </a:ln>
                  </pic:spPr>
                </pic:pic>
              </a:graphicData>
            </a:graphic>
          </wp:anchor>
        </w:drawing>
      </w:r>
    </w:p>
    <w:p w:rsidR="00301275" w:rsidRDefault="00301275" w:rsidP="00301275"/>
    <w:p w:rsidR="00301275" w:rsidRDefault="00301275" w:rsidP="00301275"/>
    <w:p w:rsidR="00301275" w:rsidRDefault="00301275" w:rsidP="00301275"/>
    <w:p w:rsidR="00301275" w:rsidRDefault="00301275" w:rsidP="00301275"/>
    <w:p w:rsidR="00301275" w:rsidRDefault="00301275" w:rsidP="00301275"/>
    <w:p w:rsidR="00301275" w:rsidRDefault="00301275" w:rsidP="00301275"/>
    <w:p w:rsidR="00E7259F" w:rsidRDefault="00E7259F" w:rsidP="00301275"/>
    <w:p w:rsidR="00D94DDE" w:rsidRDefault="00D94DDE" w:rsidP="00301275"/>
    <w:p w:rsidR="00301275" w:rsidRDefault="00301275" w:rsidP="00301275">
      <w:r>
        <w:t xml:space="preserve">The first tests with these settings provided a noisy graphical output. The LNA gain used in this series of </w:t>
      </w:r>
      <w:r w:rsidR="00DB49A9">
        <w:t>measurements</w:t>
      </w:r>
      <w:r>
        <w:t xml:space="preserve"> was</w:t>
      </w:r>
      <w:r w:rsidR="007D6994">
        <w:t xml:space="preserve"> only</w:t>
      </w:r>
      <w:r>
        <w:t xml:space="preserve"> 15dB and skies were cloudy. In general, one expects to average over many samples. Initial runs with </w:t>
      </w:r>
      <w:proofErr w:type="gramStart"/>
      <w:r>
        <w:t>99  and</w:t>
      </w:r>
      <w:proofErr w:type="gramEnd"/>
      <w:r>
        <w:t xml:space="preserve"> 99</w:t>
      </w:r>
      <w:r w:rsidR="00493C63">
        <w:t>8</w:t>
      </w:r>
      <w:r>
        <w:t xml:space="preserve"> samples</w:t>
      </w:r>
      <w:r w:rsidR="00D94DDE">
        <w:t xml:space="preserve"> (each sample consisting of an average over 64 frames)</w:t>
      </w:r>
      <w:r>
        <w:t xml:space="preserve"> pro</w:t>
      </w:r>
      <w:r w:rsidR="000A1215">
        <w:t>duced the output shown in</w:t>
      </w:r>
      <w:r>
        <w:t xml:space="preserve"> </w:t>
      </w:r>
      <w:r w:rsidR="00D953D3">
        <w:fldChar w:fldCharType="begin"/>
      </w:r>
      <w:r w:rsidR="009E4E7F">
        <w:instrText xml:space="preserve"> REF _Ref413061231 \h </w:instrText>
      </w:r>
      <w:r w:rsidR="00D953D3">
        <w:fldChar w:fldCharType="separate"/>
      </w:r>
      <w:ins w:id="152" w:author="Bogdan Vacaliuc" w:date="2015-05-23T18:04:00Z">
        <w:r w:rsidR="00782482">
          <w:t xml:space="preserve">Figure </w:t>
        </w:r>
        <w:r w:rsidR="00782482">
          <w:rPr>
            <w:noProof/>
          </w:rPr>
          <w:t>20</w:t>
        </w:r>
      </w:ins>
      <w:r w:rsidR="00D953D3">
        <w:fldChar w:fldCharType="end"/>
      </w:r>
      <w:r w:rsidR="009E4E7F">
        <w:t xml:space="preserve">. </w:t>
      </w:r>
      <w:r>
        <w:t xml:space="preserve">It is clear that more samples must be included in the averaging process, which will require a small software change from the current program. </w:t>
      </w:r>
      <w:r w:rsidR="007D6994">
        <w:t xml:space="preserve">Typically, more gain should be used (see discussion of </w:t>
      </w:r>
      <w:fldSimple w:instr=" REF _Ref413841797 ">
        <w:ins w:id="153" w:author="Bogdan Vacaliuc" w:date="2015-05-23T18:04:00Z">
          <w:r w:rsidR="00782482">
            <w:t xml:space="preserve">Figure </w:t>
          </w:r>
          <w:r w:rsidR="00782482">
            <w:rPr>
              <w:noProof/>
            </w:rPr>
            <w:t>22</w:t>
          </w:r>
        </w:ins>
      </w:fldSimple>
      <w:r w:rsidR="007D6994">
        <w:t xml:space="preserve">. </w:t>
      </w:r>
      <w:r>
        <w:t xml:space="preserve"> Note that the noise spurs (that appeared only after averaging) are about 9 dB above the floor and they are present in both tests.</w:t>
      </w:r>
    </w:p>
    <w:p w:rsidR="00A90FFA" w:rsidRDefault="00DB42BB" w:rsidP="00301275">
      <w:r>
        <w:rPr>
          <w:noProof/>
        </w:rPr>
        <w:drawing>
          <wp:anchor distT="0" distB="0" distL="114300" distR="114300" simplePos="0" relativeHeight="251680768" behindDoc="0" locked="0" layoutInCell="1" allowOverlap="1" wp14:anchorId="429BB5E5" wp14:editId="6A9DEFC6">
            <wp:simplePos x="0" y="0"/>
            <wp:positionH relativeFrom="column">
              <wp:posOffset>156845</wp:posOffset>
            </wp:positionH>
            <wp:positionV relativeFrom="paragraph">
              <wp:posOffset>51435</wp:posOffset>
            </wp:positionV>
            <wp:extent cx="5726430" cy="2294255"/>
            <wp:effectExtent l="19050" t="0" r="7620" b="0"/>
            <wp:wrapNone/>
            <wp:docPr id="2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 cstate="print"/>
                    <a:srcRect/>
                    <a:stretch>
                      <a:fillRect/>
                    </a:stretch>
                  </pic:blipFill>
                  <pic:spPr bwMode="auto">
                    <a:xfrm>
                      <a:off x="0" y="0"/>
                      <a:ext cx="5726430" cy="2294255"/>
                    </a:xfrm>
                    <a:prstGeom prst="rect">
                      <a:avLst/>
                    </a:prstGeom>
                    <a:noFill/>
                    <a:ln w="9525">
                      <a:noFill/>
                      <a:miter lim="800000"/>
                      <a:headEnd/>
                      <a:tailEnd/>
                    </a:ln>
                  </pic:spPr>
                </pic:pic>
              </a:graphicData>
            </a:graphic>
          </wp:anchor>
        </w:drawing>
      </w:r>
    </w:p>
    <w:p w:rsidR="000A1215" w:rsidRDefault="000A1215" w:rsidP="00301275"/>
    <w:p w:rsidR="000A1215" w:rsidRDefault="000A1215" w:rsidP="00301275"/>
    <w:p w:rsidR="000A1215" w:rsidRDefault="000A1215" w:rsidP="00301275"/>
    <w:p w:rsidR="00301275" w:rsidRDefault="00301275" w:rsidP="00301275"/>
    <w:p w:rsidR="00301275" w:rsidRDefault="00301275" w:rsidP="00301275"/>
    <w:p w:rsidR="000A1215" w:rsidRDefault="000A1215" w:rsidP="00301275"/>
    <w:p w:rsidR="00301275" w:rsidRDefault="00301275" w:rsidP="00301275"/>
    <w:p w:rsidR="00A90FFA" w:rsidRDefault="006C3584" w:rsidP="00301275">
      <w:r>
        <w:rPr>
          <w:noProof/>
        </w:rPr>
        <w:pict>
          <v:shape id="_x0000_s1033" type="#_x0000_t202" style="position:absolute;margin-left:7.5pt;margin-top:.55pt;width:450.75pt;height:41.05pt;z-index:251682816" stroked="f">
            <v:textbox style="mso-next-textbox:#_x0000_s1033;mso-fit-shape-to-text:t" inset="0,0,0,0">
              <w:txbxContent>
                <w:p w:rsidR="004D5360" w:rsidRPr="00F61643" w:rsidRDefault="004D5360" w:rsidP="00A90FFA">
                  <w:pPr>
                    <w:pStyle w:val="Caption"/>
                    <w:rPr>
                      <w:noProof/>
                      <w:sz w:val="24"/>
                      <w:szCs w:val="24"/>
                    </w:rPr>
                  </w:pPr>
                  <w:bookmarkStart w:id="154" w:name="_Ref413061231"/>
                  <w:bookmarkStart w:id="155" w:name="_Ref413060486"/>
                  <w:bookmarkStart w:id="156" w:name="_Toc413064061"/>
                  <w:bookmarkStart w:id="157" w:name="_Toc420167603"/>
                  <w:r>
                    <w:t xml:space="preserve">Figure </w:t>
                  </w:r>
                  <w:fldSimple w:instr=" SEQ Figure \* ARABIC ">
                    <w:r w:rsidR="00782482">
                      <w:rPr>
                        <w:noProof/>
                      </w:rPr>
                      <w:t>20</w:t>
                    </w:r>
                  </w:fldSimple>
                  <w:bookmarkEnd w:id="154"/>
                  <w:r>
                    <w:t xml:space="preserve"> </w:t>
                  </w:r>
                  <w:proofErr w:type="gramStart"/>
                  <w:r w:rsidRPr="008E69C3">
                    <w:t>The</w:t>
                  </w:r>
                  <w:proofErr w:type="gramEnd"/>
                  <w:r w:rsidRPr="008E69C3">
                    <w:t xml:space="preserve"> importance of spectral averaging is shown with processing of 99 frames (left) and 99</w:t>
                  </w:r>
                  <w:r>
                    <w:t>8</w:t>
                  </w:r>
                  <w:r w:rsidRPr="008E69C3">
                    <w:t xml:space="preserve"> frames (right). Control se</w:t>
                  </w:r>
                  <w:r>
                    <w:t xml:space="preserve">ttings were as shown in </w:t>
                  </w:r>
                  <w:r>
                    <w:fldChar w:fldCharType="begin"/>
                  </w:r>
                  <w:r>
                    <w:instrText xml:space="preserve"> REF _Ref413061298 \h </w:instrText>
                  </w:r>
                  <w:r>
                    <w:fldChar w:fldCharType="separate"/>
                  </w:r>
                  <w:ins w:id="158" w:author="Bogdan Vacaliuc" w:date="2015-05-23T18:04:00Z">
                    <w:r w:rsidR="00782482">
                      <w:t xml:space="preserve">Figure </w:t>
                    </w:r>
                    <w:r w:rsidR="00782482">
                      <w:rPr>
                        <w:noProof/>
                      </w:rPr>
                      <w:t>19</w:t>
                    </w:r>
                  </w:ins>
                  <w:r>
                    <w:fldChar w:fldCharType="end"/>
                  </w:r>
                  <w:r w:rsidRPr="008E69C3">
                    <w:t xml:space="preserve">.  USB2 connectivity was used to </w:t>
                  </w:r>
                  <w:proofErr w:type="gramStart"/>
                  <w:r w:rsidRPr="008E69C3">
                    <w:t>an  IBM</w:t>
                  </w:r>
                  <w:proofErr w:type="gramEnd"/>
                  <w:r w:rsidRPr="008E69C3">
                    <w:t xml:space="preserve"> laptop running </w:t>
                  </w:r>
                  <w:proofErr w:type="spellStart"/>
                  <w:r w:rsidRPr="008E69C3">
                    <w:t>WinXP</w:t>
                  </w:r>
                  <w:proofErr w:type="spellEnd"/>
                  <w:r w:rsidRPr="008E69C3">
                    <w:t>, and using a USB2 interface.</w:t>
                  </w:r>
                  <w:bookmarkEnd w:id="155"/>
                  <w:bookmarkEnd w:id="156"/>
                  <w:bookmarkEnd w:id="157"/>
                </w:p>
              </w:txbxContent>
            </v:textbox>
          </v:shape>
        </w:pict>
      </w:r>
    </w:p>
    <w:p w:rsidR="00A90FFA" w:rsidRDefault="00A90FFA" w:rsidP="00301275"/>
    <w:p w:rsidR="000A1215" w:rsidRPr="000A1215" w:rsidRDefault="000A1215" w:rsidP="000A1215">
      <w:r w:rsidRPr="000A1215">
        <w:lastRenderedPageBreak/>
        <w:t xml:space="preserve">A second necessity is to remove the background noise and normalize for system response.  </w:t>
      </w:r>
      <w:r w:rsidR="00D953D3">
        <w:fldChar w:fldCharType="begin"/>
      </w:r>
      <w:r w:rsidR="009E4E7F">
        <w:instrText xml:space="preserve"> REF _Ref413061384 \h </w:instrText>
      </w:r>
      <w:r w:rsidR="00D953D3">
        <w:fldChar w:fldCharType="separate"/>
      </w:r>
      <w:ins w:id="159" w:author="Bogdan Vacaliuc" w:date="2015-05-23T18:04:00Z">
        <w:r w:rsidR="00782482">
          <w:t xml:space="preserve">Figure </w:t>
        </w:r>
        <w:r w:rsidR="00782482">
          <w:rPr>
            <w:noProof/>
          </w:rPr>
          <w:t>21</w:t>
        </w:r>
      </w:ins>
      <w:r w:rsidR="00D953D3">
        <w:fldChar w:fldCharType="end"/>
      </w:r>
      <w:r w:rsidRPr="000A1215">
        <w:t xml:space="preserve"> shows the result of subtracting the two files shown </w:t>
      </w:r>
      <w:r w:rsidR="00D94DDE">
        <w:t>in</w:t>
      </w:r>
      <w:r w:rsidR="005B476D">
        <w:t xml:space="preserve"> </w:t>
      </w:r>
      <w:r w:rsidR="00D953D3">
        <w:fldChar w:fldCharType="begin"/>
      </w:r>
      <w:r w:rsidR="005B476D">
        <w:instrText xml:space="preserve"> REF _Ref413061231 \h </w:instrText>
      </w:r>
      <w:r w:rsidR="00D953D3">
        <w:fldChar w:fldCharType="separate"/>
      </w:r>
      <w:ins w:id="160" w:author="Bogdan Vacaliuc" w:date="2015-05-23T18:04:00Z">
        <w:r w:rsidR="00782482">
          <w:t xml:space="preserve">Figure </w:t>
        </w:r>
        <w:r w:rsidR="00782482">
          <w:rPr>
            <w:noProof/>
          </w:rPr>
          <w:t>20</w:t>
        </w:r>
      </w:ins>
      <w:r w:rsidR="00D953D3">
        <w:fldChar w:fldCharType="end"/>
      </w:r>
      <w:r w:rsidR="005B476D">
        <w:t xml:space="preserve"> </w:t>
      </w:r>
      <w:r w:rsidRPr="000A1215">
        <w:t>to remove the common baseline variation and the 9 dB spurs.  This component is not present in the 99</w:t>
      </w:r>
      <w:r w:rsidR="00493C63">
        <w:t>8</w:t>
      </w:r>
      <w:r w:rsidRPr="000A1215">
        <w:t xml:space="preserve"> FFT average.</w:t>
      </w:r>
    </w:p>
    <w:p w:rsidR="00A90FFA" w:rsidRDefault="00DB42BB" w:rsidP="00301275">
      <w:r>
        <w:rPr>
          <w:noProof/>
        </w:rPr>
        <w:drawing>
          <wp:anchor distT="0" distB="0" distL="114300" distR="114300" simplePos="0" relativeHeight="251670528" behindDoc="0" locked="0" layoutInCell="1" allowOverlap="1" wp14:anchorId="48047A1D" wp14:editId="6ECD75B0">
            <wp:simplePos x="0" y="0"/>
            <wp:positionH relativeFrom="column">
              <wp:posOffset>1295400</wp:posOffset>
            </wp:positionH>
            <wp:positionV relativeFrom="paragraph">
              <wp:posOffset>254635</wp:posOffset>
            </wp:positionV>
            <wp:extent cx="3509010" cy="2630805"/>
            <wp:effectExtent l="19050" t="0" r="0" b="0"/>
            <wp:wrapNone/>
            <wp:docPr id="19" name="Picture 5" descr="C:\Documents and Settings\David\My Documents\SARA\SARA 2014\diff-bkg3-bk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ocuments and Settings\David\My Documents\SARA\SARA 2014\diff-bkg3-bkg2.png"/>
                    <pic:cNvPicPr>
                      <a:picLocks noChangeAspect="1" noChangeArrowheads="1"/>
                    </pic:cNvPicPr>
                  </pic:nvPicPr>
                  <pic:blipFill>
                    <a:blip r:embed="rId50" cstate="print"/>
                    <a:srcRect/>
                    <a:stretch>
                      <a:fillRect/>
                    </a:stretch>
                  </pic:blipFill>
                  <pic:spPr bwMode="auto">
                    <a:xfrm>
                      <a:off x="0" y="0"/>
                      <a:ext cx="3509010" cy="2630805"/>
                    </a:xfrm>
                    <a:prstGeom prst="rect">
                      <a:avLst/>
                    </a:prstGeom>
                    <a:noFill/>
                    <a:ln w="9525">
                      <a:noFill/>
                      <a:miter lim="800000"/>
                      <a:headEnd/>
                      <a:tailEnd/>
                    </a:ln>
                  </pic:spPr>
                </pic:pic>
              </a:graphicData>
            </a:graphic>
          </wp:anchor>
        </w:drawing>
      </w:r>
    </w:p>
    <w:p w:rsidR="00A90FFA" w:rsidRDefault="00A90FFA" w:rsidP="00301275"/>
    <w:p w:rsidR="00A90FFA" w:rsidRDefault="00A90FFA" w:rsidP="00301275"/>
    <w:p w:rsidR="00A90FFA" w:rsidRDefault="00A90FFA" w:rsidP="00301275"/>
    <w:p w:rsidR="00A90FFA" w:rsidRDefault="00A90FFA" w:rsidP="00301275"/>
    <w:p w:rsidR="00301275" w:rsidRDefault="00301275" w:rsidP="00301275"/>
    <w:p w:rsidR="00301275" w:rsidRDefault="00301275" w:rsidP="00301275"/>
    <w:p w:rsidR="00301275" w:rsidRDefault="00301275" w:rsidP="00301275"/>
    <w:p w:rsidR="00301275" w:rsidRDefault="00301275" w:rsidP="00301275"/>
    <w:p w:rsidR="00301275" w:rsidRDefault="006C3584" w:rsidP="00301275">
      <w:r>
        <w:rPr>
          <w:noProof/>
        </w:rPr>
        <w:pict>
          <v:shape id="_x0000_s1034" type="#_x0000_t202" style="position:absolute;margin-left:52.5pt;margin-top:1.15pt;width:359.25pt;height:60.7pt;z-index:251684864" stroked="f">
            <v:textbox style="mso-next-textbox:#_x0000_s1034" inset="0,0,0,0">
              <w:txbxContent>
                <w:p w:rsidR="004D5360" w:rsidRPr="00B230EC" w:rsidRDefault="004D5360" w:rsidP="000A1215">
                  <w:pPr>
                    <w:pStyle w:val="Caption"/>
                    <w:rPr>
                      <w:noProof/>
                      <w:sz w:val="24"/>
                      <w:szCs w:val="24"/>
                    </w:rPr>
                  </w:pPr>
                  <w:bookmarkStart w:id="161" w:name="_Ref413061384"/>
                  <w:bookmarkStart w:id="162" w:name="_Ref413060974"/>
                  <w:bookmarkStart w:id="163" w:name="_Toc413064062"/>
                  <w:bookmarkStart w:id="164" w:name="_Toc420167604"/>
                  <w:r>
                    <w:t xml:space="preserve">Figure </w:t>
                  </w:r>
                  <w:fldSimple w:instr=" SEQ Figure \* ARABIC ">
                    <w:r w:rsidR="00782482">
                      <w:rPr>
                        <w:noProof/>
                      </w:rPr>
                      <w:t>21</w:t>
                    </w:r>
                  </w:fldSimple>
                  <w:bookmarkEnd w:id="161"/>
                  <w:r>
                    <w:t xml:space="preserve"> </w:t>
                  </w:r>
                  <w:proofErr w:type="gramStart"/>
                  <w:r w:rsidRPr="00E05533">
                    <w:t>This</w:t>
                  </w:r>
                  <w:proofErr w:type="gramEnd"/>
                  <w:r w:rsidRPr="00E05533">
                    <w:t xml:space="preserve"> figure is the difference file using the 99 file average and the 99</w:t>
                  </w:r>
                  <w:r>
                    <w:t>8</w:t>
                  </w:r>
                  <w:r w:rsidRPr="00E05533">
                    <w:t xml:space="preserve"> file average shown in </w:t>
                  </w:r>
                  <w:r>
                    <w:fldChar w:fldCharType="begin"/>
                  </w:r>
                  <w:r>
                    <w:instrText xml:space="preserve"> REF _Ref413061231 \h </w:instrText>
                  </w:r>
                  <w:r>
                    <w:fldChar w:fldCharType="separate"/>
                  </w:r>
                  <w:ins w:id="165" w:author="Bogdan Vacaliuc" w:date="2015-05-23T18:04:00Z">
                    <w:r w:rsidR="00782482">
                      <w:t xml:space="preserve">Figure </w:t>
                    </w:r>
                    <w:r w:rsidR="00782482">
                      <w:rPr>
                        <w:noProof/>
                      </w:rPr>
                      <w:t>20</w:t>
                    </w:r>
                  </w:ins>
                  <w:r>
                    <w:fldChar w:fldCharType="end"/>
                  </w:r>
                  <w:r w:rsidRPr="00E05533">
                    <w:t>The</w:t>
                  </w:r>
                  <w:r>
                    <w:t xml:space="preserve"> 2dB noise component from</w:t>
                  </w:r>
                  <w:r w:rsidRPr="00E05533">
                    <w:t xml:space="preserve"> </w:t>
                  </w:r>
                  <w:r>
                    <w:fldChar w:fldCharType="begin"/>
                  </w:r>
                  <w:r>
                    <w:instrText xml:space="preserve"> REF _Ref413061231 \h </w:instrText>
                  </w:r>
                  <w:r>
                    <w:fldChar w:fldCharType="separate"/>
                  </w:r>
                  <w:ins w:id="166" w:author="Bogdan Vacaliuc" w:date="2015-05-23T18:04:00Z">
                    <w:r w:rsidR="00782482">
                      <w:t xml:space="preserve">Figure </w:t>
                    </w:r>
                    <w:r w:rsidR="00782482">
                      <w:rPr>
                        <w:noProof/>
                      </w:rPr>
                      <w:t>20</w:t>
                    </w:r>
                  </w:ins>
                  <w:r>
                    <w:fldChar w:fldCharType="end"/>
                  </w:r>
                  <w:r w:rsidRPr="00E05533">
                    <w:t xml:space="preserve"> (left) is all that remains.  The common feature is removed, and the same method can be used to remove system </w:t>
                  </w:r>
                  <w:bookmarkEnd w:id="162"/>
                  <w:bookmarkEnd w:id="163"/>
                  <w:r>
                    <w:t>noise or select for ‘genuine’ signals.</w:t>
                  </w:r>
                  <w:bookmarkEnd w:id="164"/>
                </w:p>
              </w:txbxContent>
            </v:textbox>
          </v:shape>
        </w:pict>
      </w:r>
    </w:p>
    <w:p w:rsidR="00407436" w:rsidRDefault="00407436" w:rsidP="006B0D05"/>
    <w:p w:rsidR="006D457B" w:rsidRPr="006D457B" w:rsidRDefault="006D457B" w:rsidP="006D457B">
      <w:pPr>
        <w:rPr>
          <w:lang w:val="pt-BR"/>
        </w:rPr>
      </w:pPr>
    </w:p>
    <w:p w:rsidR="00F947E5" w:rsidRDefault="00F947E5" w:rsidP="00F947E5">
      <w:pPr>
        <w:pStyle w:val="Heading2"/>
      </w:pPr>
      <w:bookmarkStart w:id="167" w:name="_Toc420167564"/>
      <w:r>
        <w:t>System Gain Considerations</w:t>
      </w:r>
      <w:bookmarkEnd w:id="167"/>
      <w:r w:rsidR="00D953D3">
        <w:fldChar w:fldCharType="begin"/>
      </w:r>
      <w:r>
        <w:instrText xml:space="preserve"> XE "</w:instrText>
      </w:r>
      <w:r w:rsidRPr="00DA4821">
        <w:instrText>System Gain Considerations</w:instrText>
      </w:r>
      <w:r>
        <w:instrText xml:space="preserve">" </w:instrText>
      </w:r>
      <w:r w:rsidR="00D953D3">
        <w:fldChar w:fldCharType="end"/>
      </w:r>
    </w:p>
    <w:p w:rsidR="005B476D" w:rsidRDefault="003D7499" w:rsidP="006B0D05">
      <w:r>
        <w:t>The</w:t>
      </w:r>
      <w:r w:rsidR="005B476D">
        <w:t xml:space="preserve"> question arises as to how much amplifier gain and how much post-processing is necessary to detect H1 signals.  A user’s system might be configured as shown in </w:t>
      </w:r>
      <w:r w:rsidR="00D953D3">
        <w:fldChar w:fldCharType="begin"/>
      </w:r>
      <w:r w:rsidR="0024084B">
        <w:instrText xml:space="preserve"> REF _Ref413841797 \h </w:instrText>
      </w:r>
      <w:r w:rsidR="00D953D3">
        <w:fldChar w:fldCharType="separate"/>
      </w:r>
      <w:ins w:id="168" w:author="Bogdan Vacaliuc" w:date="2015-05-23T18:04:00Z">
        <w:r w:rsidR="00782482">
          <w:t xml:space="preserve">Figure </w:t>
        </w:r>
        <w:r w:rsidR="00782482">
          <w:rPr>
            <w:noProof/>
          </w:rPr>
          <w:t>22</w:t>
        </w:r>
      </w:ins>
      <w:r w:rsidR="00D953D3">
        <w:fldChar w:fldCharType="end"/>
      </w:r>
      <w:r w:rsidR="0024084B">
        <w:t>.</w:t>
      </w:r>
    </w:p>
    <w:p w:rsidR="0024084B" w:rsidRDefault="006C3584" w:rsidP="006B0D05">
      <w:r>
        <w:rPr>
          <w:noProof/>
        </w:rPr>
        <w:pict>
          <v:shape id="_x0000_s1051" type="#_x0000_t202" style="position:absolute;margin-left:75.5pt;margin-top:125.45pt;width:280.25pt;height:.05pt;z-index:251700224" stroked="f">
            <v:textbox style="mso-next-textbox:#_x0000_s1051;mso-fit-shape-to-text:t" inset="0,0,0,0">
              <w:txbxContent>
                <w:p w:rsidR="004D5360" w:rsidRPr="00EA58CE" w:rsidRDefault="004D5360" w:rsidP="0024084B">
                  <w:pPr>
                    <w:pStyle w:val="Caption"/>
                    <w:rPr>
                      <w:noProof/>
                      <w:sz w:val="24"/>
                      <w:szCs w:val="24"/>
                    </w:rPr>
                  </w:pPr>
                  <w:bookmarkStart w:id="169" w:name="_Ref413841797"/>
                  <w:bookmarkStart w:id="170" w:name="_Toc420167605"/>
                  <w:r>
                    <w:t xml:space="preserve">Figure </w:t>
                  </w:r>
                  <w:fldSimple w:instr=" SEQ Figure \* ARABIC ">
                    <w:r w:rsidR="00782482">
                      <w:rPr>
                        <w:noProof/>
                      </w:rPr>
                      <w:t>22</w:t>
                    </w:r>
                  </w:fldSimple>
                  <w:bookmarkEnd w:id="169"/>
                  <w:proofErr w:type="gramStart"/>
                  <w:r>
                    <w:t xml:space="preserve">  Example system configuration</w:t>
                  </w:r>
                  <w:proofErr w:type="gramEnd"/>
                  <w:r>
                    <w:t xml:space="preserve"> for H1 detection.  RASDR hardware is outlined in blue.</w:t>
                  </w:r>
                  <w:bookmarkEnd w:id="170"/>
                </w:p>
              </w:txbxContent>
            </v:textbox>
          </v:shape>
        </w:pict>
      </w:r>
      <w:r w:rsidR="0024084B">
        <w:rPr>
          <w:noProof/>
        </w:rPr>
        <w:drawing>
          <wp:anchor distT="0" distB="0" distL="114300" distR="114300" simplePos="0" relativeHeight="251698176" behindDoc="0" locked="0" layoutInCell="1" allowOverlap="1" wp14:anchorId="5B28C1E5" wp14:editId="45A349AE">
            <wp:simplePos x="0" y="0"/>
            <wp:positionH relativeFrom="column">
              <wp:posOffset>959329</wp:posOffset>
            </wp:positionH>
            <wp:positionV relativeFrom="paragraph">
              <wp:posOffset>791</wp:posOffset>
            </wp:positionV>
            <wp:extent cx="3559642" cy="1535502"/>
            <wp:effectExtent l="19050" t="0" r="2708" b="0"/>
            <wp:wrapNone/>
            <wp:docPr id="7" name="Picture 6" descr="Example H1 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ample H1 system.jpg"/>
                    <pic:cNvPicPr/>
                  </pic:nvPicPr>
                  <pic:blipFill>
                    <a:blip r:embed="rId51" cstate="print"/>
                    <a:stretch>
                      <a:fillRect/>
                    </a:stretch>
                  </pic:blipFill>
                  <pic:spPr>
                    <a:xfrm>
                      <a:off x="0" y="0"/>
                      <a:ext cx="3559642" cy="1535502"/>
                    </a:xfrm>
                    <a:prstGeom prst="rect">
                      <a:avLst/>
                    </a:prstGeom>
                  </pic:spPr>
                </pic:pic>
              </a:graphicData>
            </a:graphic>
          </wp:anchor>
        </w:drawing>
      </w:r>
    </w:p>
    <w:p w:rsidR="005B476D" w:rsidRDefault="005B476D" w:rsidP="006B0D05"/>
    <w:p w:rsidR="0024084B" w:rsidRDefault="0024084B" w:rsidP="006B0D05"/>
    <w:p w:rsidR="0024084B" w:rsidRDefault="0024084B" w:rsidP="006B0D05"/>
    <w:p w:rsidR="005B476D" w:rsidRDefault="005B476D" w:rsidP="006B0D05"/>
    <w:p w:rsidR="0024084B" w:rsidRDefault="0024084B" w:rsidP="006B0D05"/>
    <w:p w:rsidR="00E57CAE" w:rsidRDefault="00E57CAE" w:rsidP="006B0D05"/>
    <w:p w:rsidR="006D457B" w:rsidRDefault="00D953D3" w:rsidP="006B0D05">
      <w:r>
        <w:lastRenderedPageBreak/>
        <w:fldChar w:fldCharType="begin"/>
      </w:r>
      <w:r w:rsidR="000E3FB9">
        <w:instrText xml:space="preserve"> REF _Ref413837695 \h </w:instrText>
      </w:r>
      <w:r>
        <w:fldChar w:fldCharType="separate"/>
      </w:r>
      <w:ins w:id="171" w:author="Bogdan Vacaliuc" w:date="2015-05-23T18:04:00Z">
        <w:r w:rsidR="00782482">
          <w:t xml:space="preserve">Table </w:t>
        </w:r>
        <w:r w:rsidR="00782482">
          <w:rPr>
            <w:noProof/>
          </w:rPr>
          <w:t>10</w:t>
        </w:r>
      </w:ins>
      <w:r>
        <w:fldChar w:fldCharType="end"/>
      </w:r>
      <w:r w:rsidR="000E3FB9">
        <w:t xml:space="preserve"> presents</w:t>
      </w:r>
      <w:r w:rsidR="0024084B">
        <w:t xml:space="preserve"> </w:t>
      </w:r>
      <w:r w:rsidR="005B476D">
        <w:t>e</w:t>
      </w:r>
      <w:r w:rsidR="002D1DE9">
        <w:t>xample</w:t>
      </w:r>
      <w:r w:rsidR="0024084B">
        <w:t>s</w:t>
      </w:r>
      <w:r w:rsidR="005B476D">
        <w:t xml:space="preserve"> of </w:t>
      </w:r>
      <w:r w:rsidR="00E57CAE">
        <w:t xml:space="preserve">rough </w:t>
      </w:r>
      <w:r w:rsidR="00F947E5">
        <w:t>calculation of system gain for possible monitoring of</w:t>
      </w:r>
      <w:r w:rsidR="000E3FB9">
        <w:t xml:space="preserve"> H1 </w:t>
      </w:r>
      <w:r w:rsidR="00F947E5">
        <w:t>signals</w:t>
      </w:r>
      <w:r w:rsidR="005B476D">
        <w:t>:</w:t>
      </w:r>
    </w:p>
    <w:tbl>
      <w:tblPr>
        <w:tblStyle w:val="TableGrid"/>
        <w:tblW w:w="0" w:type="auto"/>
        <w:tblInd w:w="378" w:type="dxa"/>
        <w:tblLook w:val="04A0" w:firstRow="1" w:lastRow="0" w:firstColumn="1" w:lastColumn="0" w:noHBand="0" w:noVBand="1"/>
      </w:tblPr>
      <w:tblGrid>
        <w:gridCol w:w="2610"/>
        <w:gridCol w:w="1800"/>
        <w:gridCol w:w="2394"/>
        <w:gridCol w:w="2016"/>
      </w:tblGrid>
      <w:tr w:rsidR="00992021" w:rsidRPr="000E3FB9" w:rsidTr="00D3074F">
        <w:tc>
          <w:tcPr>
            <w:tcW w:w="2610" w:type="dxa"/>
            <w:shd w:val="clear" w:color="auto" w:fill="FFFF00"/>
            <w:vAlign w:val="center"/>
          </w:tcPr>
          <w:p w:rsidR="00992021" w:rsidRPr="000E3FB9" w:rsidRDefault="00992021" w:rsidP="00F947E5">
            <w:pPr>
              <w:jc w:val="center"/>
              <w:rPr>
                <w:b/>
              </w:rPr>
            </w:pPr>
            <w:r w:rsidRPr="000E3FB9">
              <w:rPr>
                <w:b/>
              </w:rPr>
              <w:t>Component</w:t>
            </w:r>
          </w:p>
        </w:tc>
        <w:tc>
          <w:tcPr>
            <w:tcW w:w="1800" w:type="dxa"/>
            <w:shd w:val="clear" w:color="auto" w:fill="FFFF00"/>
            <w:vAlign w:val="center"/>
          </w:tcPr>
          <w:p w:rsidR="00992021" w:rsidRPr="000E3FB9" w:rsidRDefault="0024084B" w:rsidP="00F947E5">
            <w:pPr>
              <w:jc w:val="center"/>
              <w:rPr>
                <w:b/>
              </w:rPr>
            </w:pPr>
            <w:r>
              <w:rPr>
                <w:b/>
              </w:rPr>
              <w:t>Low</w:t>
            </w:r>
            <w:r w:rsidR="00992021" w:rsidRPr="000E3FB9">
              <w:rPr>
                <w:b/>
              </w:rPr>
              <w:t xml:space="preserve"> (dB)</w:t>
            </w:r>
          </w:p>
        </w:tc>
        <w:tc>
          <w:tcPr>
            <w:tcW w:w="2394" w:type="dxa"/>
            <w:shd w:val="clear" w:color="auto" w:fill="FFFF00"/>
            <w:vAlign w:val="center"/>
          </w:tcPr>
          <w:p w:rsidR="00992021" w:rsidRPr="000E3FB9" w:rsidRDefault="00992021" w:rsidP="00F947E5">
            <w:pPr>
              <w:jc w:val="center"/>
              <w:rPr>
                <w:b/>
              </w:rPr>
            </w:pPr>
            <w:r w:rsidRPr="000E3FB9">
              <w:rPr>
                <w:b/>
              </w:rPr>
              <w:t>Nominal gain (dB)</w:t>
            </w:r>
          </w:p>
        </w:tc>
        <w:tc>
          <w:tcPr>
            <w:tcW w:w="2016" w:type="dxa"/>
            <w:shd w:val="clear" w:color="auto" w:fill="FFFF00"/>
            <w:vAlign w:val="center"/>
          </w:tcPr>
          <w:p w:rsidR="00992021" w:rsidRPr="000E3FB9" w:rsidRDefault="0024084B" w:rsidP="00F947E5">
            <w:pPr>
              <w:jc w:val="center"/>
              <w:rPr>
                <w:b/>
              </w:rPr>
            </w:pPr>
            <w:r>
              <w:rPr>
                <w:b/>
              </w:rPr>
              <w:t>High</w:t>
            </w:r>
            <w:r w:rsidR="00992021" w:rsidRPr="000E3FB9">
              <w:rPr>
                <w:b/>
              </w:rPr>
              <w:t xml:space="preserve"> (dB)</w:t>
            </w:r>
          </w:p>
        </w:tc>
      </w:tr>
      <w:tr w:rsidR="00992021" w:rsidTr="0024084B">
        <w:tc>
          <w:tcPr>
            <w:tcW w:w="2610" w:type="dxa"/>
            <w:vAlign w:val="center"/>
          </w:tcPr>
          <w:p w:rsidR="00992021" w:rsidRDefault="00992021" w:rsidP="00F947E5">
            <w:pPr>
              <w:jc w:val="center"/>
            </w:pPr>
            <w:r>
              <w:t>Antenna</w:t>
            </w:r>
          </w:p>
        </w:tc>
        <w:tc>
          <w:tcPr>
            <w:tcW w:w="1800" w:type="dxa"/>
            <w:vAlign w:val="center"/>
          </w:tcPr>
          <w:p w:rsidR="00992021" w:rsidRDefault="00992021" w:rsidP="00F947E5">
            <w:pPr>
              <w:jc w:val="center"/>
            </w:pPr>
            <w:r>
              <w:t>20</w:t>
            </w:r>
          </w:p>
        </w:tc>
        <w:tc>
          <w:tcPr>
            <w:tcW w:w="2394" w:type="dxa"/>
            <w:vAlign w:val="center"/>
          </w:tcPr>
          <w:p w:rsidR="00992021" w:rsidRDefault="003D7499" w:rsidP="00F947E5">
            <w:pPr>
              <w:jc w:val="center"/>
            </w:pPr>
            <w:r>
              <w:t>30</w:t>
            </w:r>
          </w:p>
        </w:tc>
        <w:tc>
          <w:tcPr>
            <w:tcW w:w="2016" w:type="dxa"/>
            <w:vAlign w:val="center"/>
          </w:tcPr>
          <w:p w:rsidR="00992021" w:rsidRDefault="003D7499" w:rsidP="00F947E5">
            <w:pPr>
              <w:jc w:val="center"/>
            </w:pPr>
            <w:r>
              <w:t>40</w:t>
            </w:r>
          </w:p>
        </w:tc>
      </w:tr>
      <w:tr w:rsidR="00992021" w:rsidTr="0024084B">
        <w:tc>
          <w:tcPr>
            <w:tcW w:w="2610" w:type="dxa"/>
            <w:vAlign w:val="center"/>
          </w:tcPr>
          <w:p w:rsidR="00992021" w:rsidRDefault="00992021" w:rsidP="00F947E5">
            <w:pPr>
              <w:jc w:val="center"/>
            </w:pPr>
            <w:r>
              <w:t>LNA</w:t>
            </w:r>
          </w:p>
        </w:tc>
        <w:tc>
          <w:tcPr>
            <w:tcW w:w="1800" w:type="dxa"/>
            <w:vAlign w:val="center"/>
          </w:tcPr>
          <w:p w:rsidR="00992021" w:rsidRDefault="00992021" w:rsidP="00F947E5">
            <w:pPr>
              <w:jc w:val="center"/>
            </w:pPr>
            <w:r>
              <w:t>18</w:t>
            </w:r>
          </w:p>
        </w:tc>
        <w:tc>
          <w:tcPr>
            <w:tcW w:w="2394" w:type="dxa"/>
            <w:vAlign w:val="center"/>
          </w:tcPr>
          <w:p w:rsidR="00992021" w:rsidRDefault="00992021" w:rsidP="00F947E5">
            <w:pPr>
              <w:jc w:val="center"/>
            </w:pPr>
            <w:r>
              <w:t>25</w:t>
            </w:r>
          </w:p>
        </w:tc>
        <w:tc>
          <w:tcPr>
            <w:tcW w:w="2016" w:type="dxa"/>
            <w:vAlign w:val="center"/>
          </w:tcPr>
          <w:p w:rsidR="00992021" w:rsidRDefault="00992021" w:rsidP="00F947E5">
            <w:pPr>
              <w:jc w:val="center"/>
            </w:pPr>
            <w:r>
              <w:t>30</w:t>
            </w:r>
          </w:p>
        </w:tc>
      </w:tr>
      <w:tr w:rsidR="00992021" w:rsidTr="0024084B">
        <w:tc>
          <w:tcPr>
            <w:tcW w:w="2610" w:type="dxa"/>
            <w:vAlign w:val="center"/>
          </w:tcPr>
          <w:p w:rsidR="00992021" w:rsidRDefault="00E57CAE" w:rsidP="00F947E5">
            <w:pPr>
              <w:jc w:val="center"/>
            </w:pPr>
            <w:r>
              <w:t>Buffer</w:t>
            </w:r>
            <w:r w:rsidR="00992021">
              <w:t xml:space="preserve"> </w:t>
            </w:r>
            <w:r w:rsidR="0024084B">
              <w:t>A</w:t>
            </w:r>
            <w:r w:rsidR="00992021">
              <w:t>mp</w:t>
            </w:r>
          </w:p>
        </w:tc>
        <w:tc>
          <w:tcPr>
            <w:tcW w:w="1800" w:type="dxa"/>
            <w:vAlign w:val="center"/>
          </w:tcPr>
          <w:p w:rsidR="00992021" w:rsidRDefault="00992021" w:rsidP="00F947E5">
            <w:pPr>
              <w:jc w:val="center"/>
            </w:pPr>
            <w:r>
              <w:t>20</w:t>
            </w:r>
          </w:p>
        </w:tc>
        <w:tc>
          <w:tcPr>
            <w:tcW w:w="2394" w:type="dxa"/>
            <w:vAlign w:val="center"/>
          </w:tcPr>
          <w:p w:rsidR="00992021" w:rsidRDefault="00992021" w:rsidP="00F947E5">
            <w:pPr>
              <w:jc w:val="center"/>
            </w:pPr>
            <w:r>
              <w:t>30</w:t>
            </w:r>
          </w:p>
        </w:tc>
        <w:tc>
          <w:tcPr>
            <w:tcW w:w="2016" w:type="dxa"/>
            <w:vAlign w:val="center"/>
          </w:tcPr>
          <w:p w:rsidR="00992021" w:rsidRDefault="00992021" w:rsidP="00F947E5">
            <w:pPr>
              <w:jc w:val="center"/>
            </w:pPr>
            <w:r>
              <w:t>40</w:t>
            </w:r>
          </w:p>
        </w:tc>
      </w:tr>
      <w:tr w:rsidR="00992021" w:rsidTr="0024084B">
        <w:tc>
          <w:tcPr>
            <w:tcW w:w="2610" w:type="dxa"/>
            <w:vAlign w:val="center"/>
          </w:tcPr>
          <w:p w:rsidR="00992021" w:rsidRDefault="00992021" w:rsidP="00F947E5">
            <w:pPr>
              <w:jc w:val="center"/>
            </w:pPr>
            <w:r>
              <w:t>RASDR (internal gain)</w:t>
            </w:r>
          </w:p>
        </w:tc>
        <w:tc>
          <w:tcPr>
            <w:tcW w:w="1800" w:type="dxa"/>
            <w:vAlign w:val="center"/>
          </w:tcPr>
          <w:p w:rsidR="00992021" w:rsidRDefault="00992021" w:rsidP="00F947E5">
            <w:pPr>
              <w:jc w:val="center"/>
            </w:pPr>
            <w:r>
              <w:t>6</w:t>
            </w:r>
            <w:r w:rsidR="00E57CAE">
              <w:t>1</w:t>
            </w:r>
          </w:p>
        </w:tc>
        <w:tc>
          <w:tcPr>
            <w:tcW w:w="2394" w:type="dxa"/>
            <w:vAlign w:val="center"/>
          </w:tcPr>
          <w:p w:rsidR="00992021" w:rsidRDefault="00992021" w:rsidP="00F947E5">
            <w:pPr>
              <w:jc w:val="center"/>
            </w:pPr>
            <w:r>
              <w:t>6</w:t>
            </w:r>
            <w:r w:rsidR="00E57CAE">
              <w:t>1</w:t>
            </w:r>
          </w:p>
        </w:tc>
        <w:tc>
          <w:tcPr>
            <w:tcW w:w="2016" w:type="dxa"/>
            <w:vAlign w:val="center"/>
          </w:tcPr>
          <w:p w:rsidR="00992021" w:rsidRDefault="00992021" w:rsidP="00F947E5">
            <w:pPr>
              <w:jc w:val="center"/>
            </w:pPr>
            <w:r>
              <w:t>6</w:t>
            </w:r>
            <w:r w:rsidR="00E57CAE">
              <w:t>1</w:t>
            </w:r>
          </w:p>
        </w:tc>
      </w:tr>
      <w:tr w:rsidR="00992021" w:rsidRPr="000E3FB9" w:rsidTr="0024084B">
        <w:tc>
          <w:tcPr>
            <w:tcW w:w="2610" w:type="dxa"/>
            <w:vAlign w:val="center"/>
          </w:tcPr>
          <w:p w:rsidR="00992021" w:rsidRPr="000E3FB9" w:rsidRDefault="00992021" w:rsidP="00F947E5">
            <w:pPr>
              <w:jc w:val="center"/>
              <w:rPr>
                <w:b/>
              </w:rPr>
            </w:pPr>
            <w:r w:rsidRPr="000E3FB9">
              <w:rPr>
                <w:b/>
              </w:rPr>
              <w:t>Total System Gain</w:t>
            </w:r>
          </w:p>
        </w:tc>
        <w:tc>
          <w:tcPr>
            <w:tcW w:w="1800" w:type="dxa"/>
            <w:vAlign w:val="center"/>
          </w:tcPr>
          <w:p w:rsidR="00992021" w:rsidRPr="000E3FB9" w:rsidRDefault="00992021" w:rsidP="00E57CAE">
            <w:pPr>
              <w:jc w:val="center"/>
              <w:rPr>
                <w:b/>
              </w:rPr>
            </w:pPr>
            <w:r w:rsidRPr="000E3FB9">
              <w:rPr>
                <w:b/>
              </w:rPr>
              <w:t>1</w:t>
            </w:r>
            <w:r w:rsidR="00E57CAE">
              <w:rPr>
                <w:b/>
              </w:rPr>
              <w:t>09</w:t>
            </w:r>
          </w:p>
        </w:tc>
        <w:tc>
          <w:tcPr>
            <w:tcW w:w="2394" w:type="dxa"/>
            <w:vAlign w:val="center"/>
          </w:tcPr>
          <w:p w:rsidR="00992021" w:rsidRPr="000E3FB9" w:rsidRDefault="00992021" w:rsidP="003D7499">
            <w:pPr>
              <w:jc w:val="center"/>
              <w:rPr>
                <w:b/>
              </w:rPr>
            </w:pPr>
            <w:r w:rsidRPr="000E3FB9">
              <w:rPr>
                <w:b/>
              </w:rPr>
              <w:t>13</w:t>
            </w:r>
            <w:r w:rsidR="00E57CAE">
              <w:rPr>
                <w:b/>
              </w:rPr>
              <w:t>6</w:t>
            </w:r>
          </w:p>
        </w:tc>
        <w:tc>
          <w:tcPr>
            <w:tcW w:w="2016" w:type="dxa"/>
            <w:vAlign w:val="center"/>
          </w:tcPr>
          <w:p w:rsidR="00992021" w:rsidRPr="000E3FB9" w:rsidRDefault="00992021" w:rsidP="003D7499">
            <w:pPr>
              <w:keepNext/>
              <w:jc w:val="center"/>
              <w:rPr>
                <w:b/>
              </w:rPr>
            </w:pPr>
            <w:r w:rsidRPr="000E3FB9">
              <w:rPr>
                <w:b/>
              </w:rPr>
              <w:t>1</w:t>
            </w:r>
            <w:r w:rsidR="003D7499">
              <w:rPr>
                <w:b/>
              </w:rPr>
              <w:t>7</w:t>
            </w:r>
            <w:r w:rsidR="00E57CAE">
              <w:rPr>
                <w:b/>
              </w:rPr>
              <w:t>1</w:t>
            </w:r>
          </w:p>
        </w:tc>
      </w:tr>
    </w:tbl>
    <w:p w:rsidR="00992021" w:rsidRDefault="00992021" w:rsidP="00992021">
      <w:pPr>
        <w:pStyle w:val="Caption"/>
      </w:pPr>
      <w:bookmarkStart w:id="172" w:name="_Ref413837695"/>
      <w:bookmarkStart w:id="173" w:name="_Toc420167631"/>
      <w:proofErr w:type="gramStart"/>
      <w:r>
        <w:t xml:space="preserve">Table </w:t>
      </w:r>
      <w:fldSimple w:instr=" SEQ Table \* ARABIC ">
        <w:r w:rsidR="00782482">
          <w:rPr>
            <w:noProof/>
          </w:rPr>
          <w:t>10</w:t>
        </w:r>
      </w:fldSimple>
      <w:bookmarkEnd w:id="172"/>
      <w:r>
        <w:t>.</w:t>
      </w:r>
      <w:proofErr w:type="gramEnd"/>
      <w:r>
        <w:t xml:space="preserve">  Examples of </w:t>
      </w:r>
      <w:r w:rsidR="00F947E5">
        <w:t xml:space="preserve">system </w:t>
      </w:r>
      <w:r>
        <w:t xml:space="preserve">gain </w:t>
      </w:r>
      <w:r w:rsidR="00F947E5">
        <w:t xml:space="preserve">from </w:t>
      </w:r>
      <w:r>
        <w:t>components for monitoring H1 signals.</w:t>
      </w:r>
      <w:bookmarkEnd w:id="173"/>
    </w:p>
    <w:p w:rsidR="00992021" w:rsidRDefault="00992021" w:rsidP="006B0D05">
      <w:r>
        <w:t>The nominal gain for this example is 13</w:t>
      </w:r>
      <w:r w:rsidR="00E57CAE">
        <w:t>6</w:t>
      </w:r>
      <w:r>
        <w:t xml:space="preserve">dB.   </w:t>
      </w:r>
      <w:r w:rsidR="00E57CAE">
        <w:t xml:space="preserve">RASDR gain is adjustable so for this example, the internal amplifiers have been set to a maximum internal gain of 61dB.  </w:t>
      </w:r>
      <w:r>
        <w:t xml:space="preserve">To bring a modest H1 signal to a detectable level, the desired </w:t>
      </w:r>
      <w:r w:rsidR="0024084B">
        <w:t xml:space="preserve">System Gain </w:t>
      </w:r>
      <w:r>
        <w:t>might be, depending on what is in the antenna beam</w:t>
      </w:r>
      <w:r w:rsidR="00E57CAE">
        <w:t>, from</w:t>
      </w:r>
      <w:r>
        <w:t xml:space="preserve"> </w:t>
      </w:r>
      <w:r w:rsidR="00E57CAE">
        <w:t>125-</w:t>
      </w:r>
      <w:r>
        <w:t xml:space="preserve">140dB.  </w:t>
      </w:r>
      <w:r w:rsidR="003D7499">
        <w:t xml:space="preserve">Some systems will not require a </w:t>
      </w:r>
      <w:r w:rsidR="00E57CAE">
        <w:t xml:space="preserve">buffer </w:t>
      </w:r>
      <w:r w:rsidR="003D7499">
        <w:t>amplifier</w:t>
      </w:r>
      <w:r w:rsidR="005311F4">
        <w:t xml:space="preserve"> or post-processing</w:t>
      </w:r>
      <w:r w:rsidR="00E57CAE">
        <w:t xml:space="preserve"> for weak signals</w:t>
      </w:r>
      <w:r w:rsidR="005311F4">
        <w:t xml:space="preserve"> while other</w:t>
      </w:r>
      <w:r w:rsidR="003D7499">
        <w:t>s may require this.  T</w:t>
      </w:r>
      <w:r>
        <w:t xml:space="preserve">he user may boost the amplifier gain or rely on numerical averaging, either in </w:t>
      </w:r>
      <w:proofErr w:type="spellStart"/>
      <w:r w:rsidR="0024084B">
        <w:t>RASDRwindows</w:t>
      </w:r>
      <w:proofErr w:type="spellEnd"/>
      <w:r w:rsidR="0024084B">
        <w:t xml:space="preserve"> or in </w:t>
      </w:r>
      <w:r>
        <w:t xml:space="preserve">post-processing </w:t>
      </w:r>
      <w:r w:rsidR="0024084B">
        <w:t>with Excel or Python</w:t>
      </w:r>
      <w:r>
        <w:t>, to observe the signal.</w:t>
      </w:r>
    </w:p>
    <w:p w:rsidR="00992021" w:rsidRDefault="00F947E5" w:rsidP="006B0D05">
      <w:r>
        <w:t>For post-processing</w:t>
      </w:r>
      <w:r w:rsidR="00D953D3">
        <w:fldChar w:fldCharType="begin"/>
      </w:r>
      <w:r>
        <w:instrText xml:space="preserve"> XE "</w:instrText>
      </w:r>
      <w:r w:rsidRPr="007060A0">
        <w:instrText>post-processing</w:instrText>
      </w:r>
      <w:r>
        <w:instrText xml:space="preserve">" </w:instrText>
      </w:r>
      <w:r w:rsidR="00D953D3">
        <w:fldChar w:fldCharType="end"/>
      </w:r>
      <w:r>
        <w:t xml:space="preserve"> to be useful, the input signal to RASDR must have remained above the internal noise floor</w:t>
      </w:r>
      <w:r w:rsidR="00D953D3">
        <w:fldChar w:fldCharType="begin"/>
      </w:r>
      <w:r>
        <w:instrText xml:space="preserve"> XE "</w:instrText>
      </w:r>
      <w:r w:rsidRPr="002044A8">
        <w:instrText>internal noise floor</w:instrText>
      </w:r>
      <w:r>
        <w:instrText xml:space="preserve">" </w:instrText>
      </w:r>
      <w:r w:rsidR="00D953D3">
        <w:fldChar w:fldCharType="end"/>
      </w:r>
      <w:r>
        <w:t xml:space="preserve"> during the measurement.  Depending on the noise statistics, a rule of thumb is that the power level of the </w:t>
      </w:r>
      <w:proofErr w:type="spellStart"/>
      <w:r>
        <w:t>signal+noise</w:t>
      </w:r>
      <w:proofErr w:type="spellEnd"/>
      <w:r>
        <w:t xml:space="preserve"> from the external amplifier chain is above the </w:t>
      </w:r>
      <w:r w:rsidR="007D0B1E">
        <w:t>RASDR</w:t>
      </w:r>
      <w:r>
        <w:t xml:space="preserve"> noise floor</w:t>
      </w:r>
      <w:r w:rsidR="00D953D3">
        <w:fldChar w:fldCharType="begin"/>
      </w:r>
      <w:r w:rsidR="007D0B1E">
        <w:instrText xml:space="preserve"> XE "</w:instrText>
      </w:r>
      <w:r w:rsidR="007D0B1E" w:rsidRPr="00A2623C">
        <w:instrText>RASDR noise floor</w:instrText>
      </w:r>
      <w:r w:rsidR="007D0B1E">
        <w:instrText xml:space="preserve">" </w:instrText>
      </w:r>
      <w:r w:rsidR="00D953D3">
        <w:fldChar w:fldCharType="end"/>
      </w:r>
      <w:r>
        <w:t xml:space="preserve"> by greater than 5%.  This will ensure that the signal is being digitized and that subsequent processing can improve the weak signal.</w:t>
      </w:r>
    </w:p>
    <w:p w:rsidR="006B0D05" w:rsidRPr="006B0D05" w:rsidRDefault="006B0D05" w:rsidP="006B0D05"/>
    <w:p w:rsidR="00BA07A7" w:rsidRDefault="00BA07A7">
      <w:pPr>
        <w:rPr>
          <w:rFonts w:asciiTheme="majorHAnsi" w:eastAsiaTheme="majorEastAsia" w:hAnsiTheme="majorHAnsi" w:cstheme="majorBidi"/>
          <w:b/>
          <w:bCs/>
          <w:color w:val="365F91" w:themeColor="accent1" w:themeShade="BF"/>
          <w:sz w:val="28"/>
          <w:szCs w:val="28"/>
        </w:rPr>
      </w:pPr>
      <w:r>
        <w:br w:type="page"/>
      </w:r>
    </w:p>
    <w:p w:rsidR="00DB49A9" w:rsidRDefault="00DB49A9" w:rsidP="00DB49A9">
      <w:pPr>
        <w:pStyle w:val="Heading1"/>
        <w:numPr>
          <w:ilvl w:val="0"/>
          <w:numId w:val="1"/>
        </w:numPr>
        <w:ind w:left="360"/>
      </w:pPr>
      <w:bookmarkStart w:id="174" w:name="_Ref413058624"/>
      <w:bookmarkStart w:id="175" w:name="_Toc420167565"/>
      <w:proofErr w:type="spellStart"/>
      <w:r>
        <w:lastRenderedPageBreak/>
        <w:t>Postprocessing</w:t>
      </w:r>
      <w:bookmarkEnd w:id="175"/>
      <w:proofErr w:type="spellEnd"/>
      <w:r w:rsidR="00D953D3">
        <w:fldChar w:fldCharType="begin"/>
      </w:r>
      <w:r>
        <w:instrText xml:space="preserve"> XE "</w:instrText>
      </w:r>
      <w:r w:rsidRPr="006D7A92">
        <w:instrText>Postprocessing</w:instrText>
      </w:r>
      <w:r>
        <w:instrText xml:space="preserve">" </w:instrText>
      </w:r>
      <w:r w:rsidR="00D953D3">
        <w:fldChar w:fldCharType="end"/>
      </w:r>
    </w:p>
    <w:p w:rsidR="007C241A" w:rsidRDefault="00DB49A9" w:rsidP="00DB49A9">
      <w:proofErr w:type="spellStart"/>
      <w:r>
        <w:t>RASDRviewer</w:t>
      </w:r>
      <w:proofErr w:type="spellEnd"/>
      <w:r>
        <w:t xml:space="preserve"> can output CSV </w:t>
      </w:r>
      <w:r w:rsidR="00E57CAE">
        <w:t xml:space="preserve">(comma-separated-value) </w:t>
      </w:r>
      <w:r>
        <w:t xml:space="preserve">files in long-duration format (large files permitted), or in a shortened format that complies with Excel limitations. These data files are useful for analysis via Excel or </w:t>
      </w:r>
      <w:r w:rsidRPr="00736304">
        <w:t xml:space="preserve">other programs such as </w:t>
      </w:r>
      <w:r>
        <w:t xml:space="preserve">Python routines. </w:t>
      </w:r>
      <w:r w:rsidR="007C241A">
        <w:t>The RASDR release provides a pre-compiled program called ‘</w:t>
      </w:r>
      <w:proofErr w:type="spellStart"/>
      <w:r w:rsidR="007C241A">
        <w:t>plotcsv</w:t>
      </w:r>
      <w:proofErr w:type="spellEnd"/>
      <w:r w:rsidR="007C241A">
        <w:t xml:space="preserve">’ to post-process the output files that </w:t>
      </w:r>
      <w:proofErr w:type="spellStart"/>
      <w:r w:rsidR="007C241A">
        <w:t>RASDRviewer</w:t>
      </w:r>
      <w:proofErr w:type="spellEnd"/>
      <w:r w:rsidR="007C241A">
        <w:t xml:space="preserve"> makes.</w:t>
      </w:r>
    </w:p>
    <w:p w:rsidR="007C241A" w:rsidRDefault="007C241A" w:rsidP="007C241A">
      <w:pPr>
        <w:jc w:val="center"/>
      </w:pPr>
      <w:r>
        <w:rPr>
          <w:noProof/>
        </w:rPr>
      </w:r>
      <w:r>
        <w:pict>
          <v:shape id="Text Box 2" o:spid="_x0000_s1062" type="#_x0000_t202" style="width:412.2pt;height:405.55pt;visibility:visible;mso-left-percent:-10001;mso-top-percent:-10001;mso-wrap-distance-left:9pt;mso-wrap-distance-top:0;mso-wrap-distance-right:9pt;mso-wrap-distance-bottom:0;mso-position-horizontal:absolute;mso-position-horizontal-relative:char;mso-position-vertical:absolute;mso-position-vertical-relative:line;mso-left-percent:-10001;mso-top-percent:-10001;mso-width-relative:margin;mso-height-relative:margin;v-text-anchor:top">
            <v:textbox>
              <w:txbxContent>
                <w:p w:rsidR="007C241A" w:rsidRPr="007C241A" w:rsidRDefault="007C241A" w:rsidP="007C241A">
                  <w:pPr>
                    <w:spacing w:after="0"/>
                    <w:rPr>
                      <w:rFonts w:ascii="Courier New" w:hAnsi="Courier New" w:cs="Courier New"/>
                      <w:sz w:val="16"/>
                      <w:szCs w:val="16"/>
                    </w:rPr>
                  </w:pPr>
                  <w:r w:rsidRPr="007C241A">
                    <w:rPr>
                      <w:rFonts w:ascii="Courier New" w:hAnsi="Courier New" w:cs="Courier New"/>
                      <w:sz w:val="16"/>
                      <w:szCs w:val="16"/>
                    </w:rPr>
                    <w:t>Usage: plotcsv.py &lt;filename.csv&gt; [options]</w:t>
                  </w:r>
                </w:p>
                <w:p w:rsidR="007C241A" w:rsidRPr="007C241A" w:rsidRDefault="007C241A" w:rsidP="007C241A">
                  <w:pPr>
                    <w:spacing w:after="0"/>
                    <w:rPr>
                      <w:rFonts w:ascii="Courier New" w:hAnsi="Courier New" w:cs="Courier New"/>
                      <w:sz w:val="16"/>
                      <w:szCs w:val="16"/>
                    </w:rPr>
                  </w:pPr>
                  <w:r w:rsidRPr="007C241A">
                    <w:rPr>
                      <w:rFonts w:ascii="Courier New" w:hAnsi="Courier New" w:cs="Courier New"/>
                      <w:sz w:val="16"/>
                      <w:szCs w:val="16"/>
                    </w:rPr>
                    <w:t>Options:</w:t>
                  </w:r>
                </w:p>
                <w:p w:rsidR="007C241A" w:rsidRPr="007C241A" w:rsidRDefault="007C241A" w:rsidP="007C241A">
                  <w:pPr>
                    <w:spacing w:after="0"/>
                    <w:rPr>
                      <w:rFonts w:ascii="Courier New" w:hAnsi="Courier New" w:cs="Courier New"/>
                      <w:sz w:val="16"/>
                      <w:szCs w:val="16"/>
                    </w:rPr>
                  </w:pPr>
                  <w:r w:rsidRPr="007C241A">
                    <w:rPr>
                      <w:rFonts w:ascii="Courier New" w:hAnsi="Courier New" w:cs="Courier New"/>
                      <w:sz w:val="16"/>
                      <w:szCs w:val="16"/>
                    </w:rPr>
                    <w:t xml:space="preserve">  --version             show program's version number and exit</w:t>
                  </w:r>
                </w:p>
                <w:p w:rsidR="007C241A" w:rsidRPr="007C241A" w:rsidRDefault="007C241A" w:rsidP="007C241A">
                  <w:pPr>
                    <w:spacing w:after="0"/>
                    <w:rPr>
                      <w:rFonts w:ascii="Courier New" w:hAnsi="Courier New" w:cs="Courier New"/>
                      <w:sz w:val="16"/>
                      <w:szCs w:val="16"/>
                    </w:rPr>
                  </w:pPr>
                  <w:r w:rsidRPr="007C241A">
                    <w:rPr>
                      <w:rFonts w:ascii="Courier New" w:hAnsi="Courier New" w:cs="Courier New"/>
                      <w:sz w:val="16"/>
                      <w:szCs w:val="16"/>
                    </w:rPr>
                    <w:t xml:space="preserve">  -</w:t>
                  </w:r>
                  <w:proofErr w:type="gramStart"/>
                  <w:r w:rsidRPr="007C241A">
                    <w:rPr>
                      <w:rFonts w:ascii="Courier New" w:hAnsi="Courier New" w:cs="Courier New"/>
                      <w:sz w:val="16"/>
                      <w:szCs w:val="16"/>
                    </w:rPr>
                    <w:t>h</w:t>
                  </w:r>
                  <w:proofErr w:type="gramEnd"/>
                  <w:r w:rsidRPr="007C241A">
                    <w:rPr>
                      <w:rFonts w:ascii="Courier New" w:hAnsi="Courier New" w:cs="Courier New"/>
                      <w:sz w:val="16"/>
                      <w:szCs w:val="16"/>
                    </w:rPr>
                    <w:t>, --help            show this help message and exit</w:t>
                  </w:r>
                </w:p>
                <w:p w:rsidR="007C241A" w:rsidRPr="007C241A" w:rsidRDefault="007C241A" w:rsidP="007C241A">
                  <w:pPr>
                    <w:spacing w:after="0"/>
                    <w:rPr>
                      <w:rFonts w:ascii="Courier New" w:hAnsi="Courier New" w:cs="Courier New"/>
                      <w:sz w:val="16"/>
                      <w:szCs w:val="16"/>
                    </w:rPr>
                  </w:pPr>
                  <w:r w:rsidRPr="007C241A">
                    <w:rPr>
                      <w:rFonts w:ascii="Courier New" w:hAnsi="Courier New" w:cs="Courier New"/>
                      <w:sz w:val="16"/>
                      <w:szCs w:val="16"/>
                    </w:rPr>
                    <w:t xml:space="preserve">  -</w:t>
                  </w:r>
                  <w:proofErr w:type="gramStart"/>
                  <w:r w:rsidRPr="007C241A">
                    <w:rPr>
                      <w:rFonts w:ascii="Courier New" w:hAnsi="Courier New" w:cs="Courier New"/>
                      <w:sz w:val="16"/>
                      <w:szCs w:val="16"/>
                    </w:rPr>
                    <w:t>a</w:t>
                  </w:r>
                  <w:proofErr w:type="gramEnd"/>
                  <w:r w:rsidRPr="007C241A">
                    <w:rPr>
                      <w:rFonts w:ascii="Courier New" w:hAnsi="Courier New" w:cs="Courier New"/>
                      <w:sz w:val="16"/>
                      <w:szCs w:val="16"/>
                    </w:rPr>
                    <w:t xml:space="preserve"> AVERAGE, --average=AVERAGE</w:t>
                  </w:r>
                </w:p>
                <w:p w:rsidR="007C241A" w:rsidRPr="007C241A" w:rsidRDefault="007C241A" w:rsidP="007C241A">
                  <w:pPr>
                    <w:spacing w:after="0"/>
                    <w:rPr>
                      <w:rFonts w:ascii="Courier New" w:hAnsi="Courier New" w:cs="Courier New"/>
                      <w:sz w:val="16"/>
                      <w:szCs w:val="16"/>
                    </w:rPr>
                  </w:pPr>
                  <w:r w:rsidRPr="007C241A">
                    <w:rPr>
                      <w:rFonts w:ascii="Courier New" w:hAnsi="Courier New" w:cs="Courier New"/>
                      <w:sz w:val="16"/>
                      <w:szCs w:val="16"/>
                    </w:rPr>
                    <w:t xml:space="preserve">                        Specify the number of spectra to average for each</w:t>
                  </w:r>
                </w:p>
                <w:p w:rsidR="007C241A" w:rsidRPr="007C241A" w:rsidRDefault="007C241A" w:rsidP="007C241A">
                  <w:pPr>
                    <w:spacing w:after="0"/>
                    <w:rPr>
                      <w:rFonts w:ascii="Courier New" w:hAnsi="Courier New" w:cs="Courier New"/>
                      <w:sz w:val="16"/>
                      <w:szCs w:val="16"/>
                    </w:rPr>
                  </w:pPr>
                  <w:r w:rsidRPr="007C241A">
                    <w:rPr>
                      <w:rFonts w:ascii="Courier New" w:hAnsi="Courier New" w:cs="Courier New"/>
                      <w:sz w:val="16"/>
                      <w:szCs w:val="16"/>
                    </w:rPr>
                    <w:t xml:space="preserve">                        </w:t>
                  </w:r>
                  <w:proofErr w:type="gramStart"/>
                  <w:r w:rsidRPr="007C241A">
                    <w:rPr>
                      <w:rFonts w:ascii="Courier New" w:hAnsi="Courier New" w:cs="Courier New"/>
                      <w:sz w:val="16"/>
                      <w:szCs w:val="16"/>
                    </w:rPr>
                    <w:t>plot</w:t>
                  </w:r>
                  <w:proofErr w:type="gramEnd"/>
                  <w:r w:rsidRPr="007C241A">
                    <w:rPr>
                      <w:rFonts w:ascii="Courier New" w:hAnsi="Courier New" w:cs="Courier New"/>
                      <w:sz w:val="16"/>
                      <w:szCs w:val="16"/>
                    </w:rPr>
                    <w:t>; default=1</w:t>
                  </w:r>
                </w:p>
                <w:p w:rsidR="007C241A" w:rsidRPr="007C241A" w:rsidRDefault="007C241A" w:rsidP="007C241A">
                  <w:pPr>
                    <w:spacing w:after="0"/>
                    <w:rPr>
                      <w:rFonts w:ascii="Courier New" w:hAnsi="Courier New" w:cs="Courier New"/>
                      <w:sz w:val="16"/>
                      <w:szCs w:val="16"/>
                    </w:rPr>
                  </w:pPr>
                  <w:r w:rsidRPr="007C241A">
                    <w:rPr>
                      <w:rFonts w:ascii="Courier New" w:hAnsi="Courier New" w:cs="Courier New"/>
                      <w:sz w:val="16"/>
                      <w:szCs w:val="16"/>
                    </w:rPr>
                    <w:t xml:space="preserve">  -</w:t>
                  </w:r>
                  <w:proofErr w:type="gramStart"/>
                  <w:r w:rsidRPr="007C241A">
                    <w:rPr>
                      <w:rFonts w:ascii="Courier New" w:hAnsi="Courier New" w:cs="Courier New"/>
                      <w:sz w:val="16"/>
                      <w:szCs w:val="16"/>
                    </w:rPr>
                    <w:t>b</w:t>
                  </w:r>
                  <w:proofErr w:type="gramEnd"/>
                  <w:r w:rsidRPr="007C241A">
                    <w:rPr>
                      <w:rFonts w:ascii="Courier New" w:hAnsi="Courier New" w:cs="Courier New"/>
                      <w:sz w:val="16"/>
                      <w:szCs w:val="16"/>
                    </w:rPr>
                    <w:t xml:space="preserve"> BACKGROUND, --background=BACKGROUND</w:t>
                  </w:r>
                </w:p>
                <w:p w:rsidR="007C241A" w:rsidRPr="007C241A" w:rsidRDefault="007C241A" w:rsidP="007C241A">
                  <w:pPr>
                    <w:spacing w:after="0"/>
                    <w:rPr>
                      <w:rFonts w:ascii="Courier New" w:hAnsi="Courier New" w:cs="Courier New"/>
                      <w:sz w:val="16"/>
                      <w:szCs w:val="16"/>
                    </w:rPr>
                  </w:pPr>
                  <w:r w:rsidRPr="007C241A">
                    <w:rPr>
                      <w:rFonts w:ascii="Courier New" w:hAnsi="Courier New" w:cs="Courier New"/>
                      <w:sz w:val="16"/>
                      <w:szCs w:val="16"/>
                    </w:rPr>
                    <w:t xml:space="preserve">                        Specify how to perform background </w:t>
                  </w:r>
                  <w:proofErr w:type="spellStart"/>
                  <w:r w:rsidRPr="007C241A">
                    <w:rPr>
                      <w:rFonts w:ascii="Courier New" w:hAnsi="Courier New" w:cs="Courier New"/>
                      <w:sz w:val="16"/>
                      <w:szCs w:val="16"/>
                    </w:rPr>
                    <w:t>subtraction</w:t>
                  </w:r>
                  <w:proofErr w:type="gramStart"/>
                  <w:r w:rsidRPr="007C241A">
                    <w:rPr>
                      <w:rFonts w:ascii="Courier New" w:hAnsi="Courier New" w:cs="Courier New"/>
                      <w:sz w:val="16"/>
                      <w:szCs w:val="16"/>
                    </w:rPr>
                    <w:t>;if</w:t>
                  </w:r>
                  <w:proofErr w:type="spellEnd"/>
                  <w:proofErr w:type="gramEnd"/>
                  <w:r w:rsidRPr="007C241A">
                    <w:rPr>
                      <w:rFonts w:ascii="Courier New" w:hAnsi="Courier New" w:cs="Courier New"/>
                      <w:sz w:val="16"/>
                      <w:szCs w:val="16"/>
                    </w:rPr>
                    <w:t xml:space="preserve"> the</w:t>
                  </w:r>
                </w:p>
                <w:p w:rsidR="007C241A" w:rsidRPr="007C241A" w:rsidRDefault="007C241A" w:rsidP="007C241A">
                  <w:pPr>
                    <w:spacing w:after="0"/>
                    <w:rPr>
                      <w:rFonts w:ascii="Courier New" w:hAnsi="Courier New" w:cs="Courier New"/>
                      <w:sz w:val="16"/>
                      <w:szCs w:val="16"/>
                    </w:rPr>
                  </w:pPr>
                  <w:r w:rsidRPr="007C241A">
                    <w:rPr>
                      <w:rFonts w:ascii="Courier New" w:hAnsi="Courier New" w:cs="Courier New"/>
                      <w:sz w:val="16"/>
                      <w:szCs w:val="16"/>
                    </w:rPr>
                    <w:t xml:space="preserve">                        </w:t>
                  </w:r>
                  <w:proofErr w:type="gramStart"/>
                  <w:r w:rsidRPr="007C241A">
                    <w:rPr>
                      <w:rFonts w:ascii="Courier New" w:hAnsi="Courier New" w:cs="Courier New"/>
                      <w:sz w:val="16"/>
                      <w:szCs w:val="16"/>
                    </w:rPr>
                    <w:t>word</w:t>
                  </w:r>
                  <w:proofErr w:type="gramEnd"/>
                  <w:r w:rsidRPr="007C241A">
                    <w:rPr>
                      <w:rFonts w:ascii="Courier New" w:hAnsi="Courier New" w:cs="Courier New"/>
                      <w:sz w:val="16"/>
                      <w:szCs w:val="16"/>
                    </w:rPr>
                    <w:t xml:space="preserve"> automatic is used, then the background will be</w:t>
                  </w:r>
                </w:p>
                <w:p w:rsidR="007C241A" w:rsidRPr="007C241A" w:rsidRDefault="007C241A" w:rsidP="007C241A">
                  <w:pPr>
                    <w:spacing w:after="0"/>
                    <w:rPr>
                      <w:rFonts w:ascii="Courier New" w:hAnsi="Courier New" w:cs="Courier New"/>
                      <w:sz w:val="16"/>
                      <w:szCs w:val="16"/>
                    </w:rPr>
                  </w:pPr>
                  <w:r w:rsidRPr="007C241A">
                    <w:rPr>
                      <w:rFonts w:ascii="Courier New" w:hAnsi="Courier New" w:cs="Courier New"/>
                      <w:sz w:val="16"/>
                      <w:szCs w:val="16"/>
                    </w:rPr>
                    <w:t xml:space="preserve">                        </w:t>
                  </w:r>
                  <w:proofErr w:type="spellStart"/>
                  <w:proofErr w:type="gramStart"/>
                  <w:r w:rsidRPr="007C241A">
                    <w:rPr>
                      <w:rFonts w:ascii="Courier New" w:hAnsi="Courier New" w:cs="Courier New"/>
                      <w:sz w:val="16"/>
                      <w:szCs w:val="16"/>
                    </w:rPr>
                    <w:t>takenfrom</w:t>
                  </w:r>
                  <w:proofErr w:type="spellEnd"/>
                  <w:proofErr w:type="gramEnd"/>
                  <w:r w:rsidRPr="007C241A">
                    <w:rPr>
                      <w:rFonts w:ascii="Courier New" w:hAnsi="Courier New" w:cs="Courier New"/>
                      <w:sz w:val="16"/>
                      <w:szCs w:val="16"/>
                    </w:rPr>
                    <w:t xml:space="preserve"> the average of all lines in the file.</w:t>
                  </w:r>
                </w:p>
                <w:p w:rsidR="007C241A" w:rsidRPr="007C241A" w:rsidRDefault="007C241A" w:rsidP="007C241A">
                  <w:pPr>
                    <w:spacing w:after="0"/>
                    <w:rPr>
                      <w:rFonts w:ascii="Courier New" w:hAnsi="Courier New" w:cs="Courier New"/>
                      <w:sz w:val="16"/>
                      <w:szCs w:val="16"/>
                    </w:rPr>
                  </w:pPr>
                  <w:r w:rsidRPr="007C241A">
                    <w:rPr>
                      <w:rFonts w:ascii="Courier New" w:hAnsi="Courier New" w:cs="Courier New"/>
                      <w:sz w:val="16"/>
                      <w:szCs w:val="16"/>
                    </w:rPr>
                    <w:t xml:space="preserve">                        Otherwise, it is </w:t>
                  </w:r>
                  <w:proofErr w:type="spellStart"/>
                  <w:r w:rsidRPr="007C241A">
                    <w:rPr>
                      <w:rFonts w:ascii="Courier New" w:hAnsi="Courier New" w:cs="Courier New"/>
                      <w:sz w:val="16"/>
                      <w:szCs w:val="16"/>
                    </w:rPr>
                    <w:t>takenas</w:t>
                  </w:r>
                  <w:proofErr w:type="spellEnd"/>
                  <w:r w:rsidRPr="007C241A">
                    <w:rPr>
                      <w:rFonts w:ascii="Courier New" w:hAnsi="Courier New" w:cs="Courier New"/>
                      <w:sz w:val="16"/>
                      <w:szCs w:val="16"/>
                    </w:rPr>
                    <w:t xml:space="preserve"> a file to process.  The file</w:t>
                  </w:r>
                </w:p>
                <w:p w:rsidR="007C241A" w:rsidRPr="007C241A" w:rsidRDefault="007C241A" w:rsidP="007C241A">
                  <w:pPr>
                    <w:spacing w:after="0"/>
                    <w:rPr>
                      <w:rFonts w:ascii="Courier New" w:hAnsi="Courier New" w:cs="Courier New"/>
                      <w:sz w:val="16"/>
                      <w:szCs w:val="16"/>
                    </w:rPr>
                  </w:pPr>
                  <w:r w:rsidRPr="007C241A">
                    <w:rPr>
                      <w:rFonts w:ascii="Courier New" w:hAnsi="Courier New" w:cs="Courier New"/>
                      <w:sz w:val="16"/>
                      <w:szCs w:val="16"/>
                    </w:rPr>
                    <w:t xml:space="preserve">                        </w:t>
                  </w:r>
                  <w:proofErr w:type="gramStart"/>
                  <w:r w:rsidRPr="007C241A">
                    <w:rPr>
                      <w:rFonts w:ascii="Courier New" w:hAnsi="Courier New" w:cs="Courier New"/>
                      <w:sz w:val="16"/>
                      <w:szCs w:val="16"/>
                    </w:rPr>
                    <w:t>must</w:t>
                  </w:r>
                  <w:proofErr w:type="gramEnd"/>
                  <w:r w:rsidRPr="007C241A">
                    <w:rPr>
                      <w:rFonts w:ascii="Courier New" w:hAnsi="Courier New" w:cs="Courier New"/>
                      <w:sz w:val="16"/>
                      <w:szCs w:val="16"/>
                    </w:rPr>
                    <w:t xml:space="preserve"> have the same frequency plan as the foreground</w:t>
                  </w:r>
                </w:p>
                <w:p w:rsidR="007C241A" w:rsidRPr="007C241A" w:rsidRDefault="007C241A" w:rsidP="007C241A">
                  <w:pPr>
                    <w:spacing w:after="0"/>
                    <w:rPr>
                      <w:rFonts w:ascii="Courier New" w:hAnsi="Courier New" w:cs="Courier New"/>
                      <w:sz w:val="16"/>
                      <w:szCs w:val="16"/>
                    </w:rPr>
                  </w:pPr>
                  <w:r w:rsidRPr="007C241A">
                    <w:rPr>
                      <w:rFonts w:ascii="Courier New" w:hAnsi="Courier New" w:cs="Courier New"/>
                      <w:sz w:val="16"/>
                      <w:szCs w:val="16"/>
                    </w:rPr>
                    <w:t xml:space="preserve">                        </w:t>
                  </w:r>
                  <w:proofErr w:type="gramStart"/>
                  <w:r w:rsidRPr="007C241A">
                    <w:rPr>
                      <w:rFonts w:ascii="Courier New" w:hAnsi="Courier New" w:cs="Courier New"/>
                      <w:sz w:val="16"/>
                      <w:szCs w:val="16"/>
                    </w:rPr>
                    <w:t>file</w:t>
                  </w:r>
                  <w:proofErr w:type="gramEnd"/>
                  <w:r w:rsidRPr="007C241A">
                    <w:rPr>
                      <w:rFonts w:ascii="Courier New" w:hAnsi="Courier New" w:cs="Courier New"/>
                      <w:sz w:val="16"/>
                      <w:szCs w:val="16"/>
                    </w:rPr>
                    <w:t>.</w:t>
                  </w:r>
                </w:p>
                <w:p w:rsidR="007C241A" w:rsidRPr="007C241A" w:rsidRDefault="007C241A" w:rsidP="007C241A">
                  <w:pPr>
                    <w:spacing w:after="0"/>
                    <w:rPr>
                      <w:rFonts w:ascii="Courier New" w:hAnsi="Courier New" w:cs="Courier New"/>
                      <w:sz w:val="16"/>
                      <w:szCs w:val="16"/>
                    </w:rPr>
                  </w:pPr>
                  <w:r w:rsidRPr="007C241A">
                    <w:rPr>
                      <w:rFonts w:ascii="Courier New" w:hAnsi="Courier New" w:cs="Courier New"/>
                      <w:sz w:val="16"/>
                      <w:szCs w:val="16"/>
                    </w:rPr>
                    <w:t xml:space="preserve">  -</w:t>
                  </w:r>
                  <w:proofErr w:type="gramStart"/>
                  <w:r w:rsidRPr="007C241A">
                    <w:rPr>
                      <w:rFonts w:ascii="Courier New" w:hAnsi="Courier New" w:cs="Courier New"/>
                      <w:sz w:val="16"/>
                      <w:szCs w:val="16"/>
                    </w:rPr>
                    <w:t>c</w:t>
                  </w:r>
                  <w:proofErr w:type="gramEnd"/>
                  <w:r w:rsidRPr="007C241A">
                    <w:rPr>
                      <w:rFonts w:ascii="Courier New" w:hAnsi="Courier New" w:cs="Courier New"/>
                      <w:sz w:val="16"/>
                      <w:szCs w:val="16"/>
                    </w:rPr>
                    <w:t>, --cancel-dc       Cancel out component at frequency bin for 0Hz</w:t>
                  </w:r>
                </w:p>
                <w:p w:rsidR="007C241A" w:rsidRPr="007C241A" w:rsidRDefault="007C241A" w:rsidP="007C241A">
                  <w:pPr>
                    <w:spacing w:after="0"/>
                    <w:rPr>
                      <w:rFonts w:ascii="Courier New" w:hAnsi="Courier New" w:cs="Courier New"/>
                      <w:sz w:val="16"/>
                      <w:szCs w:val="16"/>
                    </w:rPr>
                  </w:pPr>
                  <w:r w:rsidRPr="007C241A">
                    <w:rPr>
                      <w:rFonts w:ascii="Courier New" w:hAnsi="Courier New" w:cs="Courier New"/>
                      <w:sz w:val="16"/>
                      <w:szCs w:val="16"/>
                    </w:rPr>
                    <w:t xml:space="preserve">  -</w:t>
                  </w:r>
                  <w:proofErr w:type="gramStart"/>
                  <w:r w:rsidRPr="007C241A">
                    <w:rPr>
                      <w:rFonts w:ascii="Courier New" w:hAnsi="Courier New" w:cs="Courier New"/>
                      <w:sz w:val="16"/>
                      <w:szCs w:val="16"/>
                    </w:rPr>
                    <w:t>d</w:t>
                  </w:r>
                  <w:proofErr w:type="gramEnd"/>
                  <w:r w:rsidRPr="007C241A">
                    <w:rPr>
                      <w:rFonts w:ascii="Courier New" w:hAnsi="Courier New" w:cs="Courier New"/>
                      <w:sz w:val="16"/>
                      <w:szCs w:val="16"/>
                    </w:rPr>
                    <w:t xml:space="preserve"> DELIMITER, --delimiter=DELIMITER</w:t>
                  </w:r>
                </w:p>
                <w:p w:rsidR="007C241A" w:rsidRPr="007C241A" w:rsidRDefault="007C241A" w:rsidP="007C241A">
                  <w:pPr>
                    <w:spacing w:after="0"/>
                    <w:rPr>
                      <w:rFonts w:ascii="Courier New" w:hAnsi="Courier New" w:cs="Courier New"/>
                      <w:sz w:val="16"/>
                      <w:szCs w:val="16"/>
                    </w:rPr>
                  </w:pPr>
                  <w:r w:rsidRPr="007C241A">
                    <w:rPr>
                      <w:rFonts w:ascii="Courier New" w:hAnsi="Courier New" w:cs="Courier New"/>
                      <w:sz w:val="16"/>
                      <w:szCs w:val="16"/>
                    </w:rPr>
                    <w:t xml:space="preserve">                        Specify the delimiter character to use; default=,</w:t>
                  </w:r>
                </w:p>
                <w:p w:rsidR="007C241A" w:rsidRPr="007C241A" w:rsidRDefault="007C241A" w:rsidP="007C241A">
                  <w:pPr>
                    <w:spacing w:after="0"/>
                    <w:rPr>
                      <w:rFonts w:ascii="Courier New" w:hAnsi="Courier New" w:cs="Courier New"/>
                      <w:sz w:val="16"/>
                      <w:szCs w:val="16"/>
                    </w:rPr>
                  </w:pPr>
                  <w:r w:rsidRPr="007C241A">
                    <w:rPr>
                      <w:rFonts w:ascii="Courier New" w:hAnsi="Courier New" w:cs="Courier New"/>
                      <w:sz w:val="16"/>
                      <w:szCs w:val="16"/>
                    </w:rPr>
                    <w:t xml:space="preserve">  -e, --excel, --</w:t>
                  </w:r>
                  <w:proofErr w:type="spellStart"/>
                  <w:r w:rsidRPr="007C241A">
                    <w:rPr>
                      <w:rFonts w:ascii="Courier New" w:hAnsi="Courier New" w:cs="Courier New"/>
                      <w:sz w:val="16"/>
                      <w:szCs w:val="16"/>
                    </w:rPr>
                    <w:t>localtime</w:t>
                  </w:r>
                  <w:proofErr w:type="spellEnd"/>
                </w:p>
                <w:p w:rsidR="007C241A" w:rsidRPr="007C241A" w:rsidRDefault="007C241A" w:rsidP="007C241A">
                  <w:pPr>
                    <w:spacing w:after="0"/>
                    <w:rPr>
                      <w:rFonts w:ascii="Courier New" w:hAnsi="Courier New" w:cs="Courier New"/>
                      <w:sz w:val="16"/>
                      <w:szCs w:val="16"/>
                    </w:rPr>
                  </w:pPr>
                  <w:r w:rsidRPr="007C241A">
                    <w:rPr>
                      <w:rFonts w:ascii="Courier New" w:hAnsi="Courier New" w:cs="Courier New"/>
                      <w:sz w:val="16"/>
                      <w:szCs w:val="16"/>
                    </w:rPr>
                    <w:t xml:space="preserve">                        Indicate that .csv file has timestamps in</w:t>
                  </w:r>
                </w:p>
                <w:p w:rsidR="007C241A" w:rsidRPr="007C241A" w:rsidRDefault="007C241A" w:rsidP="007C241A">
                  <w:pPr>
                    <w:spacing w:after="0"/>
                    <w:rPr>
                      <w:rFonts w:ascii="Courier New" w:hAnsi="Courier New" w:cs="Courier New"/>
                      <w:sz w:val="16"/>
                      <w:szCs w:val="16"/>
                    </w:rPr>
                  </w:pPr>
                  <w:r w:rsidRPr="007C241A">
                    <w:rPr>
                      <w:rFonts w:ascii="Courier New" w:hAnsi="Courier New" w:cs="Courier New"/>
                      <w:sz w:val="16"/>
                      <w:szCs w:val="16"/>
                    </w:rPr>
                    <w:t xml:space="preserve">                        </w:t>
                  </w:r>
                  <w:proofErr w:type="spellStart"/>
                  <w:r w:rsidRPr="007C241A">
                    <w:rPr>
                      <w:rFonts w:ascii="Courier New" w:hAnsi="Courier New" w:cs="Courier New"/>
                      <w:sz w:val="16"/>
                      <w:szCs w:val="16"/>
                    </w:rPr>
                    <w:t>RASDRviewer's</w:t>
                  </w:r>
                  <w:proofErr w:type="spellEnd"/>
                  <w:r w:rsidRPr="007C241A">
                    <w:rPr>
                      <w:rFonts w:ascii="Courier New" w:hAnsi="Courier New" w:cs="Courier New"/>
                      <w:sz w:val="16"/>
                      <w:szCs w:val="16"/>
                    </w:rPr>
                    <w:t xml:space="preserve"> "</w:t>
                  </w:r>
                  <w:proofErr w:type="spellStart"/>
                  <w:r w:rsidRPr="007C241A">
                    <w:rPr>
                      <w:rFonts w:ascii="Courier New" w:hAnsi="Courier New" w:cs="Courier New"/>
                      <w:sz w:val="16"/>
                      <w:szCs w:val="16"/>
                    </w:rPr>
                    <w:t>LocalTime</w:t>
                  </w:r>
                  <w:proofErr w:type="spellEnd"/>
                  <w:r w:rsidRPr="007C241A">
                    <w:rPr>
                      <w:rFonts w:ascii="Courier New" w:hAnsi="Courier New" w:cs="Courier New"/>
                      <w:sz w:val="16"/>
                      <w:szCs w:val="16"/>
                    </w:rPr>
                    <w:t>" format</w:t>
                  </w:r>
                </w:p>
                <w:p w:rsidR="007C241A" w:rsidRPr="007C241A" w:rsidRDefault="007C241A" w:rsidP="007C241A">
                  <w:pPr>
                    <w:spacing w:after="0"/>
                    <w:rPr>
                      <w:rFonts w:ascii="Courier New" w:hAnsi="Courier New" w:cs="Courier New"/>
                      <w:sz w:val="16"/>
                      <w:szCs w:val="16"/>
                    </w:rPr>
                  </w:pPr>
                  <w:r w:rsidRPr="007C241A">
                    <w:rPr>
                      <w:rFonts w:ascii="Courier New" w:hAnsi="Courier New" w:cs="Courier New"/>
                      <w:sz w:val="16"/>
                      <w:szCs w:val="16"/>
                    </w:rPr>
                    <w:t xml:space="preserve">  -</w:t>
                  </w:r>
                  <w:proofErr w:type="gramStart"/>
                  <w:r w:rsidRPr="007C241A">
                    <w:rPr>
                      <w:rFonts w:ascii="Courier New" w:hAnsi="Courier New" w:cs="Courier New"/>
                      <w:sz w:val="16"/>
                      <w:szCs w:val="16"/>
                    </w:rPr>
                    <w:t>k</w:t>
                  </w:r>
                  <w:proofErr w:type="gramEnd"/>
                  <w:r w:rsidRPr="007C241A">
                    <w:rPr>
                      <w:rFonts w:ascii="Courier New" w:hAnsi="Courier New" w:cs="Courier New"/>
                      <w:sz w:val="16"/>
                      <w:szCs w:val="16"/>
                    </w:rPr>
                    <w:t xml:space="preserve"> CALIBRATION, --calibration=CALIBRATION</w:t>
                  </w:r>
                </w:p>
                <w:p w:rsidR="007C241A" w:rsidRPr="007C241A" w:rsidRDefault="007C241A" w:rsidP="007C241A">
                  <w:pPr>
                    <w:spacing w:after="0"/>
                    <w:rPr>
                      <w:rFonts w:ascii="Courier New" w:hAnsi="Courier New" w:cs="Courier New"/>
                      <w:sz w:val="16"/>
                      <w:szCs w:val="16"/>
                    </w:rPr>
                  </w:pPr>
                  <w:r w:rsidRPr="007C241A">
                    <w:rPr>
                      <w:rFonts w:ascii="Courier New" w:hAnsi="Courier New" w:cs="Courier New"/>
                      <w:sz w:val="16"/>
                      <w:szCs w:val="16"/>
                    </w:rPr>
                    <w:t xml:space="preserve">                        Specify the calibration constant for the system;</w:t>
                  </w:r>
                </w:p>
                <w:p w:rsidR="007C241A" w:rsidRPr="007C241A" w:rsidRDefault="007C241A" w:rsidP="007C241A">
                  <w:pPr>
                    <w:spacing w:after="0"/>
                    <w:rPr>
                      <w:rFonts w:ascii="Courier New" w:hAnsi="Courier New" w:cs="Courier New"/>
                      <w:sz w:val="16"/>
                      <w:szCs w:val="16"/>
                    </w:rPr>
                  </w:pPr>
                  <w:r w:rsidRPr="007C241A">
                    <w:rPr>
                      <w:rFonts w:ascii="Courier New" w:hAnsi="Courier New" w:cs="Courier New"/>
                      <w:sz w:val="16"/>
                      <w:szCs w:val="16"/>
                    </w:rPr>
                    <w:t xml:space="preserve">                        0.0=</w:t>
                  </w:r>
                  <w:proofErr w:type="spellStart"/>
                  <w:r w:rsidRPr="007C241A">
                    <w:rPr>
                      <w:rFonts w:ascii="Courier New" w:hAnsi="Courier New" w:cs="Courier New"/>
                      <w:sz w:val="16"/>
                      <w:szCs w:val="16"/>
                    </w:rPr>
                    <w:t>uncal</w:t>
                  </w:r>
                  <w:proofErr w:type="spellEnd"/>
                  <w:r w:rsidRPr="007C241A">
                    <w:rPr>
                      <w:rFonts w:ascii="Courier New" w:hAnsi="Courier New" w:cs="Courier New"/>
                      <w:sz w:val="16"/>
                      <w:szCs w:val="16"/>
                    </w:rPr>
                    <w:t>, default=0.000000</w:t>
                  </w:r>
                </w:p>
                <w:p w:rsidR="007C241A" w:rsidRPr="007C241A" w:rsidRDefault="007C241A" w:rsidP="007C241A">
                  <w:pPr>
                    <w:spacing w:after="0"/>
                    <w:rPr>
                      <w:rFonts w:ascii="Courier New" w:hAnsi="Courier New" w:cs="Courier New"/>
                      <w:sz w:val="16"/>
                      <w:szCs w:val="16"/>
                    </w:rPr>
                  </w:pPr>
                  <w:r w:rsidRPr="007C241A">
                    <w:rPr>
                      <w:rFonts w:ascii="Courier New" w:hAnsi="Courier New" w:cs="Courier New"/>
                      <w:sz w:val="16"/>
                      <w:szCs w:val="16"/>
                    </w:rPr>
                    <w:t xml:space="preserve">  -</w:t>
                  </w:r>
                  <w:proofErr w:type="gramStart"/>
                  <w:r w:rsidRPr="007C241A">
                    <w:rPr>
                      <w:rFonts w:ascii="Courier New" w:hAnsi="Courier New" w:cs="Courier New"/>
                      <w:sz w:val="16"/>
                      <w:szCs w:val="16"/>
                    </w:rPr>
                    <w:t>l</w:t>
                  </w:r>
                  <w:proofErr w:type="gramEnd"/>
                  <w:r w:rsidRPr="007C241A">
                    <w:rPr>
                      <w:rFonts w:ascii="Courier New" w:hAnsi="Courier New" w:cs="Courier New"/>
                      <w:sz w:val="16"/>
                      <w:szCs w:val="16"/>
                    </w:rPr>
                    <w:t>, --line            Perform line-by-line processing instead of loading</w:t>
                  </w:r>
                </w:p>
                <w:p w:rsidR="007C241A" w:rsidRPr="007C241A" w:rsidRDefault="007C241A" w:rsidP="007C241A">
                  <w:pPr>
                    <w:spacing w:after="0"/>
                    <w:rPr>
                      <w:rFonts w:ascii="Courier New" w:hAnsi="Courier New" w:cs="Courier New"/>
                      <w:sz w:val="16"/>
                      <w:szCs w:val="16"/>
                    </w:rPr>
                  </w:pPr>
                  <w:r w:rsidRPr="007C241A">
                    <w:rPr>
                      <w:rFonts w:ascii="Courier New" w:hAnsi="Courier New" w:cs="Courier New"/>
                      <w:sz w:val="16"/>
                      <w:szCs w:val="16"/>
                    </w:rPr>
                    <w:t xml:space="preserve">                        </w:t>
                  </w:r>
                  <w:proofErr w:type="gramStart"/>
                  <w:r w:rsidRPr="007C241A">
                    <w:rPr>
                      <w:rFonts w:ascii="Courier New" w:hAnsi="Courier New" w:cs="Courier New"/>
                      <w:sz w:val="16"/>
                      <w:szCs w:val="16"/>
                    </w:rPr>
                    <w:t>entire</w:t>
                  </w:r>
                  <w:proofErr w:type="gramEnd"/>
                  <w:r w:rsidRPr="007C241A">
                    <w:rPr>
                      <w:rFonts w:ascii="Courier New" w:hAnsi="Courier New" w:cs="Courier New"/>
                      <w:sz w:val="16"/>
                      <w:szCs w:val="16"/>
                    </w:rPr>
                    <w:t xml:space="preserve"> file(s); NOTE: much slower but tolerates low</w:t>
                  </w:r>
                </w:p>
                <w:p w:rsidR="007C241A" w:rsidRPr="007C241A" w:rsidRDefault="007C241A" w:rsidP="007C241A">
                  <w:pPr>
                    <w:spacing w:after="0"/>
                    <w:rPr>
                      <w:rFonts w:ascii="Courier New" w:hAnsi="Courier New" w:cs="Courier New"/>
                      <w:sz w:val="16"/>
                      <w:szCs w:val="16"/>
                    </w:rPr>
                  </w:pPr>
                  <w:r w:rsidRPr="007C241A">
                    <w:rPr>
                      <w:rFonts w:ascii="Courier New" w:hAnsi="Courier New" w:cs="Courier New"/>
                      <w:sz w:val="16"/>
                      <w:szCs w:val="16"/>
                    </w:rPr>
                    <w:t xml:space="preserve">                        </w:t>
                  </w:r>
                  <w:proofErr w:type="gramStart"/>
                  <w:r w:rsidRPr="007C241A">
                    <w:rPr>
                      <w:rFonts w:ascii="Courier New" w:hAnsi="Courier New" w:cs="Courier New"/>
                      <w:sz w:val="16"/>
                      <w:szCs w:val="16"/>
                    </w:rPr>
                    <w:t>memory</w:t>
                  </w:r>
                  <w:proofErr w:type="gramEnd"/>
                  <w:r w:rsidRPr="007C241A">
                    <w:rPr>
                      <w:rFonts w:ascii="Courier New" w:hAnsi="Courier New" w:cs="Courier New"/>
                      <w:sz w:val="16"/>
                      <w:szCs w:val="16"/>
                    </w:rPr>
                    <w:t xml:space="preserve"> better.</w:t>
                  </w:r>
                </w:p>
                <w:p w:rsidR="007C241A" w:rsidRPr="007C241A" w:rsidRDefault="007C241A" w:rsidP="007C241A">
                  <w:pPr>
                    <w:spacing w:after="0"/>
                    <w:rPr>
                      <w:rFonts w:ascii="Courier New" w:hAnsi="Courier New" w:cs="Courier New"/>
                      <w:sz w:val="16"/>
                      <w:szCs w:val="16"/>
                    </w:rPr>
                  </w:pPr>
                  <w:r w:rsidRPr="007C241A">
                    <w:rPr>
                      <w:rFonts w:ascii="Courier New" w:hAnsi="Courier New" w:cs="Courier New"/>
                      <w:sz w:val="16"/>
                      <w:szCs w:val="16"/>
                    </w:rPr>
                    <w:t xml:space="preserve">  -</w:t>
                  </w:r>
                  <w:proofErr w:type="spellStart"/>
                  <w:proofErr w:type="gramStart"/>
                  <w:r w:rsidRPr="007C241A">
                    <w:rPr>
                      <w:rFonts w:ascii="Courier New" w:hAnsi="Courier New" w:cs="Courier New"/>
                      <w:sz w:val="16"/>
                      <w:szCs w:val="16"/>
                    </w:rPr>
                    <w:t>i</w:t>
                  </w:r>
                  <w:proofErr w:type="spellEnd"/>
                  <w:proofErr w:type="gramEnd"/>
                  <w:r w:rsidRPr="007C241A">
                    <w:rPr>
                      <w:rFonts w:ascii="Courier New" w:hAnsi="Courier New" w:cs="Courier New"/>
                      <w:sz w:val="16"/>
                      <w:szCs w:val="16"/>
                    </w:rPr>
                    <w:t>, --info            Produce information about a file only; do not generate</w:t>
                  </w:r>
                </w:p>
                <w:p w:rsidR="007C241A" w:rsidRPr="007C241A" w:rsidRDefault="007C241A" w:rsidP="007C241A">
                  <w:pPr>
                    <w:spacing w:after="0"/>
                    <w:rPr>
                      <w:rFonts w:ascii="Courier New" w:hAnsi="Courier New" w:cs="Courier New"/>
                      <w:sz w:val="16"/>
                      <w:szCs w:val="16"/>
                    </w:rPr>
                  </w:pPr>
                  <w:r w:rsidRPr="007C241A">
                    <w:rPr>
                      <w:rFonts w:ascii="Courier New" w:hAnsi="Courier New" w:cs="Courier New"/>
                      <w:sz w:val="16"/>
                      <w:szCs w:val="16"/>
                    </w:rPr>
                    <w:t xml:space="preserve">                        </w:t>
                  </w:r>
                  <w:proofErr w:type="gramStart"/>
                  <w:r w:rsidRPr="007C241A">
                    <w:rPr>
                      <w:rFonts w:ascii="Courier New" w:hAnsi="Courier New" w:cs="Courier New"/>
                      <w:sz w:val="16"/>
                      <w:szCs w:val="16"/>
                    </w:rPr>
                    <w:t>any</w:t>
                  </w:r>
                  <w:proofErr w:type="gramEnd"/>
                  <w:r w:rsidRPr="007C241A">
                    <w:rPr>
                      <w:rFonts w:ascii="Courier New" w:hAnsi="Courier New" w:cs="Courier New"/>
                      <w:sz w:val="16"/>
                      <w:szCs w:val="16"/>
                    </w:rPr>
                    <w:t xml:space="preserve"> plots</w:t>
                  </w:r>
                </w:p>
                <w:p w:rsidR="007C241A" w:rsidRPr="007C241A" w:rsidRDefault="007C241A" w:rsidP="007C241A">
                  <w:pPr>
                    <w:spacing w:after="0"/>
                    <w:rPr>
                      <w:rFonts w:ascii="Courier New" w:hAnsi="Courier New" w:cs="Courier New"/>
                      <w:sz w:val="16"/>
                      <w:szCs w:val="16"/>
                    </w:rPr>
                  </w:pPr>
                  <w:r w:rsidRPr="007C241A">
                    <w:rPr>
                      <w:rFonts w:ascii="Courier New" w:hAnsi="Courier New" w:cs="Courier New"/>
                      <w:sz w:val="16"/>
                      <w:szCs w:val="16"/>
                    </w:rPr>
                    <w:t xml:space="preserve">  -</w:t>
                  </w:r>
                  <w:proofErr w:type="gramStart"/>
                  <w:r w:rsidRPr="007C241A">
                    <w:rPr>
                      <w:rFonts w:ascii="Courier New" w:hAnsi="Courier New" w:cs="Courier New"/>
                      <w:sz w:val="16"/>
                      <w:szCs w:val="16"/>
                    </w:rPr>
                    <w:t>v</w:t>
                  </w:r>
                  <w:proofErr w:type="gramEnd"/>
                  <w:r w:rsidRPr="007C241A">
                    <w:rPr>
                      <w:rFonts w:ascii="Courier New" w:hAnsi="Courier New" w:cs="Courier New"/>
                      <w:sz w:val="16"/>
                      <w:szCs w:val="16"/>
                    </w:rPr>
                    <w:t xml:space="preserve">, --verbose         </w:t>
                  </w:r>
                  <w:proofErr w:type="spellStart"/>
                  <w:r w:rsidRPr="007C241A">
                    <w:rPr>
                      <w:rFonts w:ascii="Courier New" w:hAnsi="Courier New" w:cs="Courier New"/>
                      <w:sz w:val="16"/>
                      <w:szCs w:val="16"/>
                    </w:rPr>
                    <w:t>Verbose</w:t>
                  </w:r>
                  <w:proofErr w:type="spellEnd"/>
                </w:p>
                <w:p w:rsidR="007C241A" w:rsidRPr="007C241A" w:rsidRDefault="007C241A" w:rsidP="007C241A">
                  <w:pPr>
                    <w:spacing w:after="0"/>
                    <w:rPr>
                      <w:rFonts w:ascii="Courier New" w:hAnsi="Courier New" w:cs="Courier New"/>
                      <w:sz w:val="16"/>
                      <w:szCs w:val="16"/>
                    </w:rPr>
                  </w:pPr>
                  <w:r w:rsidRPr="007C241A">
                    <w:rPr>
                      <w:rFonts w:ascii="Courier New" w:hAnsi="Courier New" w:cs="Courier New"/>
                      <w:sz w:val="16"/>
                      <w:szCs w:val="16"/>
                    </w:rPr>
                    <w:t xml:space="preserve">  -</w:t>
                  </w:r>
                  <w:proofErr w:type="gramStart"/>
                  <w:r w:rsidRPr="007C241A">
                    <w:rPr>
                      <w:rFonts w:ascii="Courier New" w:hAnsi="Courier New" w:cs="Courier New"/>
                      <w:sz w:val="16"/>
                      <w:szCs w:val="16"/>
                    </w:rPr>
                    <w:t>g</w:t>
                  </w:r>
                  <w:proofErr w:type="gramEnd"/>
                  <w:r w:rsidRPr="007C241A">
                    <w:rPr>
                      <w:rFonts w:ascii="Courier New" w:hAnsi="Courier New" w:cs="Courier New"/>
                      <w:sz w:val="16"/>
                      <w:szCs w:val="16"/>
                    </w:rPr>
                    <w:t>, --</w:t>
                  </w:r>
                  <w:proofErr w:type="spellStart"/>
                  <w:r w:rsidRPr="007C241A">
                    <w:rPr>
                      <w:rFonts w:ascii="Courier New" w:hAnsi="Courier New" w:cs="Courier New"/>
                      <w:sz w:val="16"/>
                      <w:szCs w:val="16"/>
                    </w:rPr>
                    <w:t>gui</w:t>
                  </w:r>
                  <w:proofErr w:type="spellEnd"/>
                  <w:r w:rsidRPr="007C241A">
                    <w:rPr>
                      <w:rFonts w:ascii="Courier New" w:hAnsi="Courier New" w:cs="Courier New"/>
                      <w:sz w:val="16"/>
                      <w:szCs w:val="16"/>
                    </w:rPr>
                    <w:t xml:space="preserve">             Create interactive PLOTS</w:t>
                  </w:r>
                </w:p>
                <w:p w:rsidR="007C241A" w:rsidRPr="007C241A" w:rsidRDefault="007C241A" w:rsidP="007C241A">
                  <w:pPr>
                    <w:spacing w:after="0"/>
                    <w:rPr>
                      <w:rFonts w:ascii="Courier New" w:hAnsi="Courier New" w:cs="Courier New"/>
                      <w:sz w:val="16"/>
                      <w:szCs w:val="16"/>
                    </w:rPr>
                  </w:pPr>
                  <w:r w:rsidRPr="007C241A">
                    <w:rPr>
                      <w:rFonts w:ascii="Courier New" w:hAnsi="Courier New" w:cs="Courier New"/>
                      <w:sz w:val="16"/>
                      <w:szCs w:val="16"/>
                    </w:rPr>
                    <w:t xml:space="preserve">  -</w:t>
                  </w:r>
                  <w:proofErr w:type="gramStart"/>
                  <w:r w:rsidRPr="007C241A">
                    <w:rPr>
                      <w:rFonts w:ascii="Courier New" w:hAnsi="Courier New" w:cs="Courier New"/>
                      <w:sz w:val="16"/>
                      <w:szCs w:val="16"/>
                    </w:rPr>
                    <w:t>s</w:t>
                  </w:r>
                  <w:proofErr w:type="gramEnd"/>
                  <w:r w:rsidRPr="007C241A">
                    <w:rPr>
                      <w:rFonts w:ascii="Courier New" w:hAnsi="Courier New" w:cs="Courier New"/>
                      <w:sz w:val="16"/>
                      <w:szCs w:val="16"/>
                    </w:rPr>
                    <w:t xml:space="preserve"> SMOOTH, --smooth=SMOOTH</w:t>
                  </w:r>
                </w:p>
                <w:p w:rsidR="007C241A" w:rsidRPr="007C241A" w:rsidRDefault="007C241A" w:rsidP="007C241A">
                  <w:pPr>
                    <w:spacing w:after="0"/>
                    <w:rPr>
                      <w:rFonts w:ascii="Courier New" w:hAnsi="Courier New" w:cs="Courier New"/>
                      <w:sz w:val="16"/>
                      <w:szCs w:val="16"/>
                    </w:rPr>
                  </w:pPr>
                  <w:r w:rsidRPr="007C241A">
                    <w:rPr>
                      <w:rFonts w:ascii="Courier New" w:hAnsi="Courier New" w:cs="Courier New"/>
                      <w:sz w:val="16"/>
                      <w:szCs w:val="16"/>
                    </w:rPr>
                    <w:t xml:space="preserve">                        Smooth final plot using a sliding window of N points</w:t>
                  </w:r>
                </w:p>
                <w:p w:rsidR="007C241A" w:rsidRPr="007C241A" w:rsidRDefault="007C241A" w:rsidP="007C241A">
                  <w:pPr>
                    <w:spacing w:after="0"/>
                    <w:rPr>
                      <w:rFonts w:ascii="Courier New" w:hAnsi="Courier New" w:cs="Courier New"/>
                      <w:sz w:val="16"/>
                      <w:szCs w:val="16"/>
                    </w:rPr>
                  </w:pPr>
                  <w:r w:rsidRPr="007C241A">
                    <w:rPr>
                      <w:rFonts w:ascii="Courier New" w:hAnsi="Courier New" w:cs="Courier New"/>
                      <w:sz w:val="16"/>
                      <w:szCs w:val="16"/>
                    </w:rPr>
                    <w:t xml:space="preserve">  --</w:t>
                  </w:r>
                  <w:proofErr w:type="spellStart"/>
                  <w:r w:rsidRPr="007C241A">
                    <w:rPr>
                      <w:rFonts w:ascii="Courier New" w:hAnsi="Courier New" w:cs="Courier New"/>
                      <w:sz w:val="16"/>
                      <w:szCs w:val="16"/>
                    </w:rPr>
                    <w:t>fcenter</w:t>
                  </w:r>
                  <w:proofErr w:type="spellEnd"/>
                  <w:r w:rsidRPr="007C241A">
                    <w:rPr>
                      <w:rFonts w:ascii="Courier New" w:hAnsi="Courier New" w:cs="Courier New"/>
                      <w:sz w:val="16"/>
                      <w:szCs w:val="16"/>
                    </w:rPr>
                    <w:t>=FC          Define the offset for the center frequency in Hz;</w:t>
                  </w:r>
                </w:p>
                <w:p w:rsidR="007C241A" w:rsidRPr="007C241A" w:rsidRDefault="007C241A" w:rsidP="007C241A">
                  <w:pPr>
                    <w:spacing w:after="0"/>
                    <w:rPr>
                      <w:rFonts w:ascii="Courier New" w:hAnsi="Courier New" w:cs="Courier New"/>
                      <w:sz w:val="16"/>
                      <w:szCs w:val="16"/>
                    </w:rPr>
                  </w:pPr>
                  <w:r w:rsidRPr="007C241A">
                    <w:rPr>
                      <w:rFonts w:ascii="Courier New" w:hAnsi="Courier New" w:cs="Courier New"/>
                      <w:sz w:val="16"/>
                      <w:szCs w:val="16"/>
                    </w:rPr>
                    <w:t xml:space="preserve">                        </w:t>
                  </w:r>
                  <w:proofErr w:type="gramStart"/>
                  <w:r w:rsidRPr="007C241A">
                    <w:rPr>
                      <w:rFonts w:ascii="Courier New" w:hAnsi="Courier New" w:cs="Courier New"/>
                      <w:sz w:val="16"/>
                      <w:szCs w:val="16"/>
                    </w:rPr>
                    <w:t>default=</w:t>
                  </w:r>
                  <w:proofErr w:type="gramEnd"/>
                  <w:r w:rsidRPr="007C241A">
                    <w:rPr>
                      <w:rFonts w:ascii="Courier New" w:hAnsi="Courier New" w:cs="Courier New"/>
                      <w:sz w:val="16"/>
                      <w:szCs w:val="16"/>
                    </w:rPr>
                    <w:t>0.000000</w:t>
                  </w:r>
                </w:p>
                <w:p w:rsidR="007C241A" w:rsidRPr="007C241A" w:rsidRDefault="007C241A" w:rsidP="007C241A">
                  <w:pPr>
                    <w:spacing w:after="0"/>
                    <w:rPr>
                      <w:rFonts w:ascii="Courier New" w:hAnsi="Courier New" w:cs="Courier New"/>
                      <w:sz w:val="16"/>
                      <w:szCs w:val="16"/>
                    </w:rPr>
                  </w:pPr>
                  <w:r w:rsidRPr="007C241A">
                    <w:rPr>
                      <w:rFonts w:ascii="Courier New" w:hAnsi="Courier New" w:cs="Courier New"/>
                      <w:sz w:val="16"/>
                      <w:szCs w:val="16"/>
                    </w:rPr>
                    <w:t xml:space="preserve">  --hold                </w:t>
                  </w:r>
                  <w:proofErr w:type="gramStart"/>
                  <w:r w:rsidRPr="007C241A">
                    <w:rPr>
                      <w:rFonts w:ascii="Courier New" w:hAnsi="Courier New" w:cs="Courier New"/>
                      <w:sz w:val="16"/>
                      <w:szCs w:val="16"/>
                    </w:rPr>
                    <w:t>Perform</w:t>
                  </w:r>
                  <w:proofErr w:type="gramEnd"/>
                  <w:r w:rsidRPr="007C241A">
                    <w:rPr>
                      <w:rFonts w:ascii="Courier New" w:hAnsi="Courier New" w:cs="Courier New"/>
                      <w:sz w:val="16"/>
                      <w:szCs w:val="16"/>
                    </w:rPr>
                    <w:t xml:space="preserve"> a maximum value HOLD during averaging and plot</w:t>
                  </w:r>
                </w:p>
                <w:p w:rsidR="007C241A" w:rsidRPr="007C241A" w:rsidRDefault="007C241A" w:rsidP="007C241A">
                  <w:pPr>
                    <w:spacing w:after="0"/>
                    <w:rPr>
                      <w:rFonts w:ascii="Courier New" w:hAnsi="Courier New" w:cs="Courier New"/>
                      <w:sz w:val="16"/>
                      <w:szCs w:val="16"/>
                    </w:rPr>
                  </w:pPr>
                  <w:r w:rsidRPr="007C241A">
                    <w:rPr>
                      <w:rFonts w:ascii="Courier New" w:hAnsi="Courier New" w:cs="Courier New"/>
                      <w:sz w:val="16"/>
                      <w:szCs w:val="16"/>
                    </w:rPr>
                    <w:t xml:space="preserve">                        </w:t>
                  </w:r>
                  <w:proofErr w:type="gramStart"/>
                  <w:r w:rsidRPr="007C241A">
                    <w:rPr>
                      <w:rFonts w:ascii="Courier New" w:hAnsi="Courier New" w:cs="Courier New"/>
                      <w:sz w:val="16"/>
                      <w:szCs w:val="16"/>
                    </w:rPr>
                    <w:t>it</w:t>
                  </w:r>
                  <w:proofErr w:type="gramEnd"/>
                  <w:r w:rsidRPr="007C241A">
                    <w:rPr>
                      <w:rFonts w:ascii="Courier New" w:hAnsi="Courier New" w:cs="Courier New"/>
                      <w:sz w:val="16"/>
                      <w:szCs w:val="16"/>
                    </w:rPr>
                    <w:t xml:space="preserve"> as a second line</w:t>
                  </w:r>
                </w:p>
                <w:p w:rsidR="007C241A" w:rsidRPr="007C241A" w:rsidRDefault="007C241A" w:rsidP="007C241A">
                  <w:pPr>
                    <w:spacing w:after="0"/>
                    <w:rPr>
                      <w:rFonts w:ascii="Courier New" w:hAnsi="Courier New" w:cs="Courier New"/>
                      <w:sz w:val="16"/>
                      <w:szCs w:val="16"/>
                    </w:rPr>
                  </w:pPr>
                  <w:r w:rsidRPr="007C241A">
                    <w:rPr>
                      <w:rFonts w:ascii="Courier New" w:hAnsi="Courier New" w:cs="Courier New"/>
                      <w:sz w:val="16"/>
                      <w:szCs w:val="16"/>
                    </w:rPr>
                    <w:t xml:space="preserve">  --format=FORMAT       Specify the </w:t>
                  </w:r>
                  <w:proofErr w:type="spellStart"/>
                  <w:r w:rsidRPr="007C241A">
                    <w:rPr>
                      <w:rFonts w:ascii="Courier New" w:hAnsi="Courier New" w:cs="Courier New"/>
                      <w:sz w:val="16"/>
                      <w:szCs w:val="16"/>
                    </w:rPr>
                    <w:t>RASDRviewer</w:t>
                  </w:r>
                  <w:proofErr w:type="spellEnd"/>
                  <w:r w:rsidRPr="007C241A">
                    <w:rPr>
                      <w:rFonts w:ascii="Courier New" w:hAnsi="Courier New" w:cs="Courier New"/>
                      <w:sz w:val="16"/>
                      <w:szCs w:val="16"/>
                    </w:rPr>
                    <w:t xml:space="preserve"> .csv output format to</w:t>
                  </w:r>
                </w:p>
                <w:p w:rsidR="007C241A" w:rsidRPr="007C241A" w:rsidRDefault="007C241A" w:rsidP="007C241A">
                  <w:pPr>
                    <w:spacing w:after="0"/>
                    <w:rPr>
                      <w:rFonts w:ascii="Courier New" w:hAnsi="Courier New" w:cs="Courier New"/>
                      <w:sz w:val="16"/>
                      <w:szCs w:val="16"/>
                    </w:rPr>
                  </w:pPr>
                  <w:r w:rsidRPr="007C241A">
                    <w:rPr>
                      <w:rFonts w:ascii="Courier New" w:hAnsi="Courier New" w:cs="Courier New"/>
                      <w:sz w:val="16"/>
                      <w:szCs w:val="16"/>
                    </w:rPr>
                    <w:t xml:space="preserve">                        </w:t>
                  </w:r>
                  <w:proofErr w:type="gramStart"/>
                  <w:r w:rsidRPr="007C241A">
                    <w:rPr>
                      <w:rFonts w:ascii="Courier New" w:hAnsi="Courier New" w:cs="Courier New"/>
                      <w:sz w:val="16"/>
                      <w:szCs w:val="16"/>
                    </w:rPr>
                    <w:t>interpret</w:t>
                  </w:r>
                  <w:proofErr w:type="gramEnd"/>
                  <w:r w:rsidRPr="007C241A">
                    <w:rPr>
                      <w:rFonts w:ascii="Courier New" w:hAnsi="Courier New" w:cs="Courier New"/>
                      <w:sz w:val="16"/>
                      <w:szCs w:val="16"/>
                    </w:rPr>
                    <w:t>; default=1.2.2</w:t>
                  </w:r>
                </w:p>
                <w:p w:rsidR="007C241A" w:rsidRPr="007C241A" w:rsidRDefault="007C241A" w:rsidP="007C241A">
                  <w:pPr>
                    <w:spacing w:after="0" w:line="240" w:lineRule="auto"/>
                    <w:rPr>
                      <w:rFonts w:ascii="Courier New" w:hAnsi="Courier New" w:cs="Courier New"/>
                      <w:sz w:val="16"/>
                      <w:szCs w:val="16"/>
                    </w:rPr>
                  </w:pPr>
                </w:p>
              </w:txbxContent>
            </v:textbox>
            <w10:wrap type="none"/>
            <w10:anchorlock/>
          </v:shape>
        </w:pict>
      </w:r>
    </w:p>
    <w:p w:rsidR="007C241A" w:rsidRDefault="007C241A" w:rsidP="00DB49A9">
      <w:r>
        <w:t>The tool is a command line driven, but can be used with a batch file to set parameters.  Please experiment with the tool, the example data files and settings that produce the type of processing and plotting that is desired.  The program is distributed as both an .exe and as .</w:t>
      </w:r>
      <w:proofErr w:type="spellStart"/>
      <w:r>
        <w:t>py</w:t>
      </w:r>
      <w:proofErr w:type="spellEnd"/>
      <w:r>
        <w:t xml:space="preserve"> to allow inspection of the code and modification if necessary.</w:t>
      </w:r>
    </w:p>
    <w:p w:rsidR="00DB49A9" w:rsidRDefault="007C241A" w:rsidP="00E57CAE">
      <w:r>
        <w:t xml:space="preserve">We have setup an area in the </w:t>
      </w:r>
      <w:proofErr w:type="spellStart"/>
      <w:r w:rsidR="00DB49A9">
        <w:t>the</w:t>
      </w:r>
      <w:proofErr w:type="spellEnd"/>
      <w:r w:rsidR="00DB49A9">
        <w:t xml:space="preserve"> User’s Group</w:t>
      </w:r>
      <w:r w:rsidR="00E57CAE">
        <w:t xml:space="preserve"> </w:t>
      </w:r>
      <w:sdt>
        <w:sdtPr>
          <w:id w:val="24369015"/>
          <w:citation/>
        </w:sdtPr>
        <w:sdtContent>
          <w:r w:rsidR="00D953D3">
            <w:fldChar w:fldCharType="begin"/>
          </w:r>
          <w:r w:rsidR="00C476A5">
            <w:instrText xml:space="preserve"> CITATION Pos15 \l 1033  </w:instrText>
          </w:r>
          <w:r w:rsidR="00D953D3">
            <w:fldChar w:fldCharType="separate"/>
          </w:r>
          <w:r w:rsidR="001844A7" w:rsidRPr="001844A7">
            <w:rPr>
              <w:noProof/>
            </w:rPr>
            <w:t>[28]</w:t>
          </w:r>
          <w:r w:rsidR="00D953D3">
            <w:rPr>
              <w:noProof/>
            </w:rPr>
            <w:fldChar w:fldCharType="end"/>
          </w:r>
        </w:sdtContent>
      </w:sdt>
      <w:r>
        <w:t xml:space="preserve"> to share scripts and other items developed by the community at</w:t>
      </w:r>
      <w:r w:rsidR="00DB49A9">
        <w:t xml:space="preserve">: </w:t>
      </w:r>
      <w:hyperlink r:id="rId52" w:history="1">
        <w:r w:rsidR="00DB49A9" w:rsidRPr="007D6557">
          <w:rPr>
            <w:rStyle w:val="Hyperlink"/>
          </w:rPr>
          <w:t>https://groups.yahoo.com/neo/groups/RASDR/files/PostprocessingSoftware/</w:t>
        </w:r>
      </w:hyperlink>
    </w:p>
    <w:p w:rsidR="0020244B" w:rsidRDefault="00153D0D" w:rsidP="00301275">
      <w:pPr>
        <w:pStyle w:val="Heading1"/>
      </w:pPr>
      <w:bookmarkStart w:id="176" w:name="_Toc420167566"/>
      <w:r>
        <w:lastRenderedPageBreak/>
        <w:t>Basic Radio Astronom</w:t>
      </w:r>
      <w:r w:rsidR="00E7259F">
        <w:t xml:space="preserve">y </w:t>
      </w:r>
      <w:r w:rsidR="0020244B" w:rsidRPr="00665D3F">
        <w:rPr>
          <w:u w:val="single"/>
        </w:rPr>
        <w:t>below</w:t>
      </w:r>
      <w:r w:rsidR="00476CF8">
        <w:t xml:space="preserve"> </w:t>
      </w:r>
      <w:r w:rsidR="0020244B">
        <w:t>RASDR</w:t>
      </w:r>
      <w:r w:rsidR="00B75A65">
        <w:t xml:space="preserve"> design </w:t>
      </w:r>
      <w:r w:rsidR="00476CF8">
        <w:t>frequency</w:t>
      </w:r>
      <w:bookmarkEnd w:id="176"/>
      <w:r w:rsidR="00476CF8">
        <w:t xml:space="preserve"> </w:t>
      </w:r>
      <w:bookmarkEnd w:id="174"/>
    </w:p>
    <w:p w:rsidR="00301275" w:rsidRPr="00407436" w:rsidRDefault="00301275" w:rsidP="00301275">
      <w:r>
        <w:t xml:space="preserve">This chapter </w:t>
      </w:r>
      <w:r w:rsidR="00E57CAE">
        <w:t>describes</w:t>
      </w:r>
      <w:r>
        <w:t xml:space="preserve"> the</w:t>
      </w:r>
      <w:r w:rsidRPr="00407436">
        <w:t xml:space="preserve"> </w:t>
      </w:r>
      <w:r w:rsidR="00E57CAE">
        <w:t>application</w:t>
      </w:r>
      <w:r w:rsidRPr="00407436">
        <w:t xml:space="preserve"> of </w:t>
      </w:r>
      <w:proofErr w:type="spellStart"/>
      <w:r w:rsidRPr="00407436">
        <w:t>upconverters</w:t>
      </w:r>
      <w:proofErr w:type="spellEnd"/>
      <w:r w:rsidRPr="00407436">
        <w:t xml:space="preserve"> </w:t>
      </w:r>
      <w:r>
        <w:t>to extend RASDR to frequencies</w:t>
      </w:r>
      <w:r w:rsidR="00E57CAE">
        <w:t xml:space="preserve"> from 20</w:t>
      </w:r>
      <w:r w:rsidR="007C241A">
        <w:t xml:space="preserve">-400MHz; this is </w:t>
      </w:r>
      <w:r w:rsidR="007C241A" w:rsidRPr="007C241A">
        <w:rPr>
          <w:b/>
          <w:u w:val="single"/>
        </w:rPr>
        <w:t>b</w:t>
      </w:r>
      <w:r w:rsidR="00E57CAE" w:rsidRPr="007C241A">
        <w:rPr>
          <w:b/>
          <w:u w:val="single"/>
        </w:rPr>
        <w:t>elow</w:t>
      </w:r>
      <w:r w:rsidR="00E57CAE">
        <w:t xml:space="preserve"> the nominal</w:t>
      </w:r>
      <w:r>
        <w:t xml:space="preserve"> limits of the bare </w:t>
      </w:r>
      <w:r w:rsidR="00E57CAE">
        <w:t xml:space="preserve">RASDR </w:t>
      </w:r>
      <w:r>
        <w:t>unit</w:t>
      </w:r>
      <w:r w:rsidRPr="00407436">
        <w:t xml:space="preserve">.  Software </w:t>
      </w:r>
      <w:r w:rsidR="00E57CAE">
        <w:t xml:space="preserve">control was via </w:t>
      </w:r>
      <w:proofErr w:type="spellStart"/>
      <w:r w:rsidR="00E57CAE">
        <w:t>RASDR</w:t>
      </w:r>
      <w:r w:rsidR="00665D3F">
        <w:t>viewer</w:t>
      </w:r>
      <w:proofErr w:type="spellEnd"/>
      <w:r>
        <w:t>.</w:t>
      </w:r>
    </w:p>
    <w:p w:rsidR="00E7259F" w:rsidRPr="00415A45" w:rsidRDefault="00E7259F" w:rsidP="00E7259F">
      <w:pPr>
        <w:pStyle w:val="Heading2"/>
      </w:pPr>
      <w:bookmarkStart w:id="177" w:name="_Toc420167567"/>
      <w:r w:rsidRPr="00415A45">
        <w:t xml:space="preserve">Radio Astronomy in the VHF </w:t>
      </w:r>
      <w:r>
        <w:t>band</w:t>
      </w:r>
      <w:r w:rsidR="00D953D3">
        <w:fldChar w:fldCharType="begin"/>
      </w:r>
      <w:r w:rsidR="00DB49A9">
        <w:instrText xml:space="preserve"> XE "</w:instrText>
      </w:r>
      <w:r w:rsidR="00DB49A9" w:rsidRPr="001D23B5">
        <w:instrText>VHF band</w:instrText>
      </w:r>
      <w:r w:rsidR="00DB49A9">
        <w:instrText xml:space="preserve">" </w:instrText>
      </w:r>
      <w:r w:rsidR="00D953D3">
        <w:fldChar w:fldCharType="end"/>
      </w:r>
      <w:r>
        <w:t xml:space="preserve"> </w:t>
      </w:r>
      <w:r w:rsidRPr="00415A45">
        <w:t>(80-190 MHz)</w:t>
      </w:r>
      <w:bookmarkEnd w:id="177"/>
    </w:p>
    <w:p w:rsidR="00E7259F" w:rsidRPr="00415A45" w:rsidRDefault="00E7259F" w:rsidP="00E7259F">
      <w:r w:rsidRPr="00415A45">
        <w:t xml:space="preserve">It is </w:t>
      </w:r>
      <w:r>
        <w:t xml:space="preserve">highly </w:t>
      </w:r>
      <w:r w:rsidRPr="00415A45">
        <w:t xml:space="preserve">desirable to </w:t>
      </w:r>
      <w:r>
        <w:t>extend</w:t>
      </w:r>
      <w:r w:rsidRPr="00415A45">
        <w:t xml:space="preserve"> RASDR2 </w:t>
      </w:r>
      <w:r>
        <w:t>coverage to lower-frequency</w:t>
      </w:r>
      <w:r w:rsidRPr="00415A45">
        <w:t xml:space="preserve"> RF bands. </w:t>
      </w:r>
      <w:r>
        <w:t>Such an extension makes it far more useful to SARA members.</w:t>
      </w:r>
    </w:p>
    <w:p w:rsidR="00E7259F" w:rsidRDefault="00E7259F" w:rsidP="00E7259F">
      <w:r w:rsidRPr="00415A45">
        <w:t xml:space="preserve">This section </w:t>
      </w:r>
      <w:r>
        <w:t>describes</w:t>
      </w:r>
      <w:r w:rsidRPr="00415A45">
        <w:t xml:space="preserve"> extension </w:t>
      </w:r>
      <w:r>
        <w:t xml:space="preserve">of operation </w:t>
      </w:r>
      <w:r w:rsidRPr="00415A45">
        <w:t>to</w:t>
      </w:r>
      <w:r>
        <w:t xml:space="preserve"> the</w:t>
      </w:r>
      <w:r w:rsidRPr="00415A45">
        <w:t xml:space="preserve"> VHF band, specifically 80-190 </w:t>
      </w:r>
      <w:proofErr w:type="spellStart"/>
      <w:r w:rsidRPr="00415A45">
        <w:t>MHz.</w:t>
      </w:r>
      <w:proofErr w:type="spellEnd"/>
      <w:r w:rsidRPr="00415A45">
        <w:t xml:space="preserve">  This band is useful for solar monitoring and for meteor detection and it also contains an AM aircraft band, amateur radio activity, commercial FM band that are interesting for performance verification, and the output Intermediate Frequency (IF) band for the 40’ Green Bank Radio Telescope</w:t>
      </w:r>
      <w:sdt>
        <w:sdtPr>
          <w:id w:val="6199331"/>
          <w:citation/>
        </w:sdtPr>
        <w:sdtContent>
          <w:r w:rsidR="00D953D3">
            <w:fldChar w:fldCharType="begin"/>
          </w:r>
          <w:r w:rsidR="003677E8">
            <w:instrText xml:space="preserve"> CITATION NRA \l 1033  </w:instrText>
          </w:r>
          <w:r w:rsidR="00D953D3">
            <w:fldChar w:fldCharType="separate"/>
          </w:r>
          <w:r w:rsidR="001844A7">
            <w:rPr>
              <w:noProof/>
            </w:rPr>
            <w:t xml:space="preserve"> </w:t>
          </w:r>
          <w:r w:rsidR="001844A7" w:rsidRPr="001844A7">
            <w:rPr>
              <w:noProof/>
            </w:rPr>
            <w:t>[29]</w:t>
          </w:r>
          <w:r w:rsidR="00D953D3">
            <w:rPr>
              <w:noProof/>
            </w:rPr>
            <w:fldChar w:fldCharType="end"/>
          </w:r>
        </w:sdtContent>
      </w:sdt>
      <w:r w:rsidR="00530D6D">
        <w:t>.</w:t>
      </w:r>
      <w:r w:rsidRPr="00415A45">
        <w:t xml:space="preserve">  </w:t>
      </w:r>
      <w:r>
        <w:t xml:space="preserve">To add functionality below the intrinsic RASDR2 band, an </w:t>
      </w:r>
      <w:proofErr w:type="spellStart"/>
      <w:r>
        <w:t>upconverter</w:t>
      </w:r>
      <w:proofErr w:type="spellEnd"/>
      <w:r>
        <w:t xml:space="preserve"> was designed and constructed. </w:t>
      </w:r>
    </w:p>
    <w:p w:rsidR="00E7259F" w:rsidRDefault="00E7259F" w:rsidP="00E7259F">
      <w:r>
        <w:t xml:space="preserve">The basic LM6002d covers a wide frequency range from 300-3800 </w:t>
      </w:r>
      <w:proofErr w:type="spellStart"/>
      <w:r>
        <w:t>MHz.</w:t>
      </w:r>
      <w:proofErr w:type="spellEnd"/>
      <w:r>
        <w:t xml:space="preserve">  An amateur-built VHF </w:t>
      </w:r>
      <w:proofErr w:type="spellStart"/>
      <w:r>
        <w:t>upconverter</w:t>
      </w:r>
      <w:proofErr w:type="spellEnd"/>
      <w:r>
        <w:t xml:space="preserve"> extends reception to </w:t>
      </w:r>
      <w:r w:rsidR="00665D3F">
        <w:t>an input</w:t>
      </w:r>
      <w:r>
        <w:t xml:space="preserve"> frequency band between 80-190 </w:t>
      </w:r>
      <w:proofErr w:type="spellStart"/>
      <w:r w:rsidR="00665D3F">
        <w:t>MHz.</w:t>
      </w:r>
      <w:proofErr w:type="spellEnd"/>
      <w:r>
        <w:t xml:space="preserve">  Filters were included to reject incoming signals that upon mixing would have been </w:t>
      </w:r>
      <w:proofErr w:type="spellStart"/>
      <w:r>
        <w:t>upconverted</w:t>
      </w:r>
      <w:proofErr w:type="spellEnd"/>
      <w:r>
        <w:t xml:space="preserve"> to below 300MHz, to avoid the third harmonic of the local oscillator (LO) that was used for mixing, and to remove the LO fundamental frequency component. </w:t>
      </w:r>
    </w:p>
    <w:p w:rsidR="00E7259F" w:rsidRDefault="00E7259F" w:rsidP="00E7259F">
      <w:r>
        <w:t>Our VHF</w:t>
      </w:r>
      <w:r w:rsidRPr="00C22476">
        <w:t xml:space="preserve"> </w:t>
      </w:r>
      <w:proofErr w:type="spellStart"/>
      <w:r w:rsidRPr="00C22476">
        <w:t>upconverte</w:t>
      </w:r>
      <w:r>
        <w:t>r</w:t>
      </w:r>
      <w:proofErr w:type="spellEnd"/>
      <w:r>
        <w:t xml:space="preserve"> uses the third harmonic of a 100MHz oscillator</w:t>
      </w:r>
      <w:r w:rsidR="00DB49A9">
        <w:t xml:space="preserve"> </w:t>
      </w:r>
      <w:sdt>
        <w:sdtPr>
          <w:id w:val="6199430"/>
          <w:citation/>
        </w:sdtPr>
        <w:sdtContent>
          <w:r w:rsidR="00D953D3">
            <w:fldChar w:fldCharType="begin"/>
          </w:r>
          <w:r w:rsidR="003677E8">
            <w:instrText xml:space="preserve"> CITATION Ral14 \l 1033  </w:instrText>
          </w:r>
          <w:r w:rsidR="00D953D3">
            <w:fldChar w:fldCharType="separate"/>
          </w:r>
          <w:r w:rsidR="001844A7" w:rsidRPr="001844A7">
            <w:rPr>
              <w:noProof/>
            </w:rPr>
            <w:t>[30]</w:t>
          </w:r>
          <w:r w:rsidR="00D953D3">
            <w:rPr>
              <w:noProof/>
            </w:rPr>
            <w:fldChar w:fldCharType="end"/>
          </w:r>
        </w:sdtContent>
      </w:sdt>
      <w:sdt>
        <w:sdtPr>
          <w:id w:val="6199335"/>
          <w:citation/>
        </w:sdtPr>
        <w:sdtContent>
          <w:r w:rsidR="00D953D3">
            <w:fldChar w:fldCharType="begin"/>
          </w:r>
          <w:r w:rsidR="00C476A5">
            <w:instrText xml:space="preserve"> CITATION htt \l 1033  </w:instrText>
          </w:r>
          <w:r w:rsidR="00D953D3">
            <w:fldChar w:fldCharType="separate"/>
          </w:r>
          <w:r w:rsidR="001844A7">
            <w:rPr>
              <w:noProof/>
            </w:rPr>
            <w:t xml:space="preserve"> </w:t>
          </w:r>
          <w:r w:rsidR="001844A7" w:rsidRPr="001844A7">
            <w:rPr>
              <w:noProof/>
            </w:rPr>
            <w:t>[31]</w:t>
          </w:r>
          <w:r w:rsidR="00D953D3">
            <w:rPr>
              <w:noProof/>
            </w:rPr>
            <w:fldChar w:fldCharType="end"/>
          </w:r>
        </w:sdtContent>
      </w:sdt>
      <w:r w:rsidRPr="00C22476">
        <w:t xml:space="preserve">.  </w:t>
      </w:r>
      <w:r>
        <w:t>The</w:t>
      </w:r>
      <w:r w:rsidRPr="00C22476">
        <w:t xml:space="preserve"> 3rd harmonic </w:t>
      </w:r>
      <w:r>
        <w:t>(300MHz) is</w:t>
      </w:r>
      <w:r w:rsidRPr="00C22476">
        <w:t xml:space="preserve"> </w:t>
      </w:r>
      <w:r>
        <w:t>mixed</w:t>
      </w:r>
      <w:r w:rsidRPr="00C22476">
        <w:t xml:space="preserve"> with the input signal.  </w:t>
      </w:r>
      <w:r>
        <w:t xml:space="preserve">The following basic components are also required, </w:t>
      </w:r>
      <w:r w:rsidR="00DD7F55">
        <w:t>plus</w:t>
      </w:r>
      <w:r>
        <w:t xml:space="preserve"> about 25 additional inexpensive components:</w:t>
      </w:r>
    </w:p>
    <w:p w:rsidR="003A7675" w:rsidRDefault="00E7259F">
      <w:pPr>
        <w:spacing w:after="0"/>
      </w:pPr>
      <w:r>
        <w:tab/>
        <w:t>Crystal oscillator</w:t>
      </w:r>
      <w:r w:rsidRPr="00C22476">
        <w:t xml:space="preserve"> </w:t>
      </w:r>
      <w:r>
        <w:t xml:space="preserve">                               </w:t>
      </w:r>
      <w:proofErr w:type="spellStart"/>
      <w:r w:rsidRPr="002C5AFF">
        <w:t>Raltron</w:t>
      </w:r>
      <w:proofErr w:type="spellEnd"/>
      <w:r w:rsidRPr="002C5AFF">
        <w:t xml:space="preserve"> CO19025-100.000MHz </w:t>
      </w:r>
      <w:sdt>
        <w:sdtPr>
          <w:id w:val="6199365"/>
          <w:citation/>
        </w:sdtPr>
        <w:sdtContent>
          <w:r w:rsidR="00D953D3">
            <w:fldChar w:fldCharType="begin"/>
          </w:r>
          <w:r w:rsidR="00C476A5">
            <w:instrText xml:space="preserve"> CITATION htt \l 1033  </w:instrText>
          </w:r>
          <w:r w:rsidR="00D953D3">
            <w:fldChar w:fldCharType="separate"/>
          </w:r>
          <w:r w:rsidR="001844A7" w:rsidRPr="001844A7">
            <w:rPr>
              <w:noProof/>
            </w:rPr>
            <w:t>[31]</w:t>
          </w:r>
          <w:r w:rsidR="00D953D3">
            <w:rPr>
              <w:noProof/>
            </w:rPr>
            <w:fldChar w:fldCharType="end"/>
          </w:r>
        </w:sdtContent>
      </w:sdt>
      <w:r w:rsidRPr="00C22476">
        <w:br/>
      </w:r>
      <w:r>
        <w:tab/>
      </w:r>
      <w:r w:rsidRPr="00C22476">
        <w:t>L</w:t>
      </w:r>
      <w:r>
        <w:t xml:space="preserve">ow </w:t>
      </w:r>
      <w:r w:rsidRPr="00C22476">
        <w:t>P</w:t>
      </w:r>
      <w:r>
        <w:t xml:space="preserve">ass </w:t>
      </w:r>
      <w:r w:rsidRPr="00C22476">
        <w:t>F</w:t>
      </w:r>
      <w:r>
        <w:t>ilter</w:t>
      </w:r>
      <w:r w:rsidRPr="00C22476">
        <w:t>                 </w:t>
      </w:r>
      <w:r>
        <w:t xml:space="preserve">            </w:t>
      </w:r>
      <w:r w:rsidRPr="00C22476">
        <w:t xml:space="preserve">   </w:t>
      </w:r>
      <w:r>
        <w:t xml:space="preserve">   </w:t>
      </w:r>
      <w:r w:rsidRPr="00C22476">
        <w:t>LFCN-225 </w:t>
      </w:r>
      <w:sdt>
        <w:sdtPr>
          <w:id w:val="6199324"/>
          <w:citation/>
        </w:sdtPr>
        <w:sdtContent>
          <w:r w:rsidR="00D953D3">
            <w:fldChar w:fldCharType="begin"/>
          </w:r>
          <w:r w:rsidR="00C476A5">
            <w:instrText xml:space="preserve"> CITATION LFC14 \l 1033  </w:instrText>
          </w:r>
          <w:r w:rsidR="00D953D3">
            <w:fldChar w:fldCharType="separate"/>
          </w:r>
          <w:r w:rsidR="001844A7" w:rsidRPr="001844A7">
            <w:rPr>
              <w:noProof/>
            </w:rPr>
            <w:t>[32]</w:t>
          </w:r>
          <w:r w:rsidR="00D953D3">
            <w:rPr>
              <w:noProof/>
            </w:rPr>
            <w:fldChar w:fldCharType="end"/>
          </w:r>
        </w:sdtContent>
      </w:sdt>
      <w:r w:rsidRPr="00C22476">
        <w:t xml:space="preserve">            </w:t>
      </w:r>
      <w:r w:rsidRPr="00C22476">
        <w:br/>
      </w:r>
      <w:r>
        <w:tab/>
        <w:t>Mixer</w:t>
      </w:r>
      <w:r w:rsidRPr="00C22476">
        <w:t xml:space="preserve">,               </w:t>
      </w:r>
      <w:r>
        <w:tab/>
        <w:t xml:space="preserve">                        </w:t>
      </w:r>
      <w:r w:rsidRPr="00C22476">
        <w:t>IAM81000 </w:t>
      </w:r>
      <w:sdt>
        <w:sdtPr>
          <w:id w:val="6199325"/>
          <w:citation/>
        </w:sdtPr>
        <w:sdtContent>
          <w:r w:rsidR="00D953D3">
            <w:fldChar w:fldCharType="begin"/>
          </w:r>
          <w:r w:rsidR="003677E8">
            <w:instrText xml:space="preserve"> CITATION Sil14 \l 1033  </w:instrText>
          </w:r>
          <w:r w:rsidR="00D953D3">
            <w:fldChar w:fldCharType="separate"/>
          </w:r>
          <w:r w:rsidR="001844A7" w:rsidRPr="001844A7">
            <w:rPr>
              <w:noProof/>
            </w:rPr>
            <w:t>[33]</w:t>
          </w:r>
          <w:r w:rsidR="00D953D3">
            <w:fldChar w:fldCharType="end"/>
          </w:r>
        </w:sdtContent>
      </w:sdt>
      <w:r>
        <w:t xml:space="preserve"> </w:t>
      </w:r>
    </w:p>
    <w:p w:rsidR="003A7675" w:rsidRDefault="00E7259F">
      <w:pPr>
        <w:spacing w:after="0"/>
      </w:pPr>
      <w:r>
        <w:tab/>
        <w:t>Output</w:t>
      </w:r>
      <w:r w:rsidRPr="00C22476">
        <w:t xml:space="preserve"> </w:t>
      </w:r>
      <w:proofErr w:type="spellStart"/>
      <w:r w:rsidRPr="00C22476">
        <w:t>B</w:t>
      </w:r>
      <w:r>
        <w:t>andpass</w:t>
      </w:r>
      <w:proofErr w:type="spellEnd"/>
      <w:r w:rsidRPr="00C22476">
        <w:t xml:space="preserve"> filter</w:t>
      </w:r>
      <w:r>
        <w:t xml:space="preserve"> combination   </w:t>
      </w:r>
      <w:r w:rsidRPr="00C22476">
        <w:t>PHP-400</w:t>
      </w:r>
      <w:sdt>
        <w:sdtPr>
          <w:id w:val="6199328"/>
          <w:citation/>
        </w:sdtPr>
        <w:sdtContent>
          <w:r w:rsidR="00D953D3">
            <w:fldChar w:fldCharType="begin"/>
          </w:r>
          <w:r w:rsidR="003677E8">
            <w:instrText xml:space="preserve"> CITATION Min \l 1033 </w:instrText>
          </w:r>
          <w:r w:rsidR="00D953D3">
            <w:fldChar w:fldCharType="separate"/>
          </w:r>
          <w:r w:rsidR="001844A7">
            <w:rPr>
              <w:noProof/>
            </w:rPr>
            <w:t xml:space="preserve"> </w:t>
          </w:r>
          <w:r w:rsidR="001844A7" w:rsidRPr="001844A7">
            <w:rPr>
              <w:noProof/>
            </w:rPr>
            <w:t>[34]</w:t>
          </w:r>
          <w:r w:rsidR="00D953D3">
            <w:fldChar w:fldCharType="end"/>
          </w:r>
        </w:sdtContent>
      </w:sdt>
      <w:r w:rsidRPr="00C22476">
        <w:t>   </w:t>
      </w:r>
    </w:p>
    <w:p w:rsidR="00665D3F" w:rsidRDefault="00E7259F">
      <w:pPr>
        <w:spacing w:after="0"/>
      </w:pPr>
      <w:r>
        <w:t xml:space="preserve">                                                                        </w:t>
      </w:r>
      <w:r w:rsidRPr="00DC7B25">
        <w:t>LFCN-225 </w:t>
      </w:r>
      <w:sdt>
        <w:sdtPr>
          <w:id w:val="6199330"/>
          <w:citation/>
        </w:sdtPr>
        <w:sdtContent>
          <w:r w:rsidR="00D953D3">
            <w:fldChar w:fldCharType="begin"/>
          </w:r>
          <w:r w:rsidR="00C476A5">
            <w:instrText xml:space="preserve"> CITATION LFC14 \l 1033  </w:instrText>
          </w:r>
          <w:r w:rsidR="00D953D3">
            <w:fldChar w:fldCharType="separate"/>
          </w:r>
          <w:r w:rsidR="001844A7" w:rsidRPr="001844A7">
            <w:rPr>
              <w:noProof/>
            </w:rPr>
            <w:t>[32]</w:t>
          </w:r>
          <w:r w:rsidR="00D953D3">
            <w:rPr>
              <w:noProof/>
            </w:rPr>
            <w:fldChar w:fldCharType="end"/>
          </w:r>
        </w:sdtContent>
      </w:sdt>
      <w:r w:rsidRPr="00DC7B25">
        <w:t>           </w:t>
      </w:r>
      <w:r w:rsidRPr="00C22476">
        <w:t xml:space="preserve">             </w:t>
      </w:r>
      <w:r>
        <w:br/>
        <w:t xml:space="preserve"> </w:t>
      </w:r>
      <w:r w:rsidRPr="00C22476">
        <w:t xml:space="preserve"> </w:t>
      </w:r>
    </w:p>
    <w:p w:rsidR="00665D3F" w:rsidRDefault="00665D3F">
      <w:r>
        <w:br w:type="page"/>
      </w:r>
    </w:p>
    <w:p w:rsidR="003A7675" w:rsidRDefault="00E7259F">
      <w:pPr>
        <w:spacing w:after="0"/>
      </w:pPr>
      <w:r w:rsidRPr="00C22476">
        <w:lastRenderedPageBreak/>
        <w:br/>
      </w:r>
      <w:r w:rsidR="00D953D3">
        <w:fldChar w:fldCharType="begin"/>
      </w:r>
      <w:r w:rsidR="00153D0D">
        <w:instrText xml:space="preserve"> REF _Ref413061859 \h </w:instrText>
      </w:r>
      <w:r w:rsidR="00D953D3">
        <w:fldChar w:fldCharType="separate"/>
      </w:r>
      <w:ins w:id="178" w:author="Bogdan Vacaliuc" w:date="2015-05-23T18:04:00Z">
        <w:r w:rsidR="00782482">
          <w:t xml:space="preserve">Figure </w:t>
        </w:r>
        <w:r w:rsidR="00782482">
          <w:rPr>
            <w:noProof/>
          </w:rPr>
          <w:t>23</w:t>
        </w:r>
      </w:ins>
      <w:r w:rsidR="00D953D3">
        <w:fldChar w:fldCharType="end"/>
      </w:r>
      <w:r w:rsidR="00153D0D">
        <w:t xml:space="preserve"> </w:t>
      </w:r>
      <w:r>
        <w:t xml:space="preserve">shows the functional diagram of the VHF </w:t>
      </w:r>
      <w:proofErr w:type="spellStart"/>
      <w:r>
        <w:t>upconverter</w:t>
      </w:r>
      <w:proofErr w:type="spellEnd"/>
      <w:r>
        <w:t xml:space="preserve"> constructed for RASDR2 tests.</w:t>
      </w:r>
    </w:p>
    <w:p w:rsidR="00665D3F" w:rsidRDefault="00665D3F">
      <w:pPr>
        <w:spacing w:after="0"/>
      </w:pPr>
    </w:p>
    <w:p w:rsidR="00E7259F" w:rsidRDefault="00DB42BB" w:rsidP="00665D3F">
      <w:pPr>
        <w:jc w:val="center"/>
      </w:pPr>
      <w:r>
        <w:rPr>
          <w:noProof/>
        </w:rPr>
        <w:drawing>
          <wp:inline distT="0" distB="0" distL="0" distR="0">
            <wp:extent cx="4152960" cy="2061714"/>
            <wp:effectExtent l="0" t="0" r="0" b="0"/>
            <wp:docPr id="20" name="Picture 2" descr="C:\Documents and Settings\David\My Documents\SARA\SARA 2014\Upconverter_VHF desig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David\My Documents\SARA\SARA 2014\Upconverter_VHF design.jp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152960" cy="2061714"/>
                    </a:xfrm>
                    <a:prstGeom prst="rect">
                      <a:avLst/>
                    </a:prstGeom>
                    <a:noFill/>
                    <a:ln w="9525">
                      <a:noFill/>
                      <a:miter lim="800000"/>
                      <a:headEnd/>
                      <a:tailEnd/>
                    </a:ln>
                  </pic:spPr>
                </pic:pic>
              </a:graphicData>
            </a:graphic>
          </wp:inline>
        </w:drawing>
      </w:r>
    </w:p>
    <w:p w:rsidR="00E7259F" w:rsidRDefault="00E7259F" w:rsidP="00E7259F">
      <w:pPr>
        <w:pStyle w:val="Caption"/>
      </w:pPr>
      <w:bookmarkStart w:id="179" w:name="_Ref413061859"/>
      <w:bookmarkStart w:id="180" w:name="_Toc413064063"/>
      <w:bookmarkStart w:id="181" w:name="_Toc420167606"/>
      <w:proofErr w:type="gramStart"/>
      <w:r>
        <w:t xml:space="preserve">Figure </w:t>
      </w:r>
      <w:r w:rsidR="00D953D3">
        <w:fldChar w:fldCharType="begin"/>
      </w:r>
      <w:r w:rsidR="00453FC3">
        <w:instrText xml:space="preserve"> SEQ Figure \* ARABIC </w:instrText>
      </w:r>
      <w:r w:rsidR="00D953D3">
        <w:fldChar w:fldCharType="separate"/>
      </w:r>
      <w:r w:rsidR="00782482">
        <w:rPr>
          <w:noProof/>
        </w:rPr>
        <w:t>23</w:t>
      </w:r>
      <w:r w:rsidR="00D953D3">
        <w:rPr>
          <w:noProof/>
        </w:rPr>
        <w:fldChar w:fldCharType="end"/>
      </w:r>
      <w:bookmarkEnd w:id="179"/>
      <w:r>
        <w:t>.</w:t>
      </w:r>
      <w:proofErr w:type="gramEnd"/>
      <w:r>
        <w:t xml:space="preserve"> Block functions of the VHF converter show conversion </w:t>
      </w:r>
      <w:proofErr w:type="gramStart"/>
      <w:r>
        <w:t>of  80</w:t>
      </w:r>
      <w:proofErr w:type="gramEnd"/>
      <w:r>
        <w:t>-190MHz VHF signals into the RASDR2 input  band acceptance range.</w:t>
      </w:r>
      <w:bookmarkEnd w:id="180"/>
      <w:bookmarkEnd w:id="181"/>
    </w:p>
    <w:p w:rsidR="00DD7F55" w:rsidRDefault="00E7259F">
      <w:r>
        <w:t xml:space="preserve">Several filters are shown, the input low pass filter to avoid VHF components in the input from reaching the mixer; the 300 MHz </w:t>
      </w:r>
      <w:proofErr w:type="spellStart"/>
      <w:r>
        <w:t>bandpass</w:t>
      </w:r>
      <w:proofErr w:type="spellEnd"/>
      <w:r>
        <w:t xml:space="preserve"> filter to clean up the third harmonic of the oscillator, and the output </w:t>
      </w:r>
      <w:proofErr w:type="spellStart"/>
      <w:r>
        <w:t>bandpass</w:t>
      </w:r>
      <w:proofErr w:type="spellEnd"/>
      <w:r>
        <w:t xml:space="preserve"> filter (two filters are used in our unit) to select just the frequency components desired from the mixer stage.</w:t>
      </w:r>
    </w:p>
    <w:p w:rsidR="00E7259F" w:rsidRDefault="004161D5" w:rsidP="00E7259F">
      <w:r>
        <w:rPr>
          <w:noProof/>
        </w:rPr>
        <w:drawing>
          <wp:anchor distT="0" distB="0" distL="114300" distR="114300" simplePos="0" relativeHeight="251673600" behindDoc="0" locked="0" layoutInCell="1" allowOverlap="1" wp14:anchorId="49CAC838" wp14:editId="036FD75A">
            <wp:simplePos x="0" y="0"/>
            <wp:positionH relativeFrom="column">
              <wp:posOffset>1333500</wp:posOffset>
            </wp:positionH>
            <wp:positionV relativeFrom="paragraph">
              <wp:posOffset>243205</wp:posOffset>
            </wp:positionV>
            <wp:extent cx="3267075" cy="2600325"/>
            <wp:effectExtent l="19050" t="0" r="9525" b="0"/>
            <wp:wrapNone/>
            <wp:docPr id="21" name="Picture 5" descr="C:\Documents and Settings\David\My Documents\SARA\SARA 2014\RASDR VLF conver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ocuments and Settings\David\My Documents\SARA\SARA 2014\RASDR VLF converter.jpg"/>
                    <pic:cNvPicPr>
                      <a:picLocks noChangeAspect="1" noChangeArrowheads="1"/>
                    </pic:cNvPicPr>
                  </pic:nvPicPr>
                  <pic:blipFill>
                    <a:blip r:embed="rId54" cstate="print"/>
                    <a:srcRect/>
                    <a:stretch>
                      <a:fillRect/>
                    </a:stretch>
                  </pic:blipFill>
                  <pic:spPr bwMode="auto">
                    <a:xfrm>
                      <a:off x="0" y="0"/>
                      <a:ext cx="3267075" cy="2600325"/>
                    </a:xfrm>
                    <a:prstGeom prst="rect">
                      <a:avLst/>
                    </a:prstGeom>
                    <a:noFill/>
                    <a:ln w="9525">
                      <a:noFill/>
                      <a:miter lim="800000"/>
                      <a:headEnd/>
                      <a:tailEnd/>
                    </a:ln>
                  </pic:spPr>
                </pic:pic>
              </a:graphicData>
            </a:graphic>
          </wp:anchor>
        </w:drawing>
      </w:r>
    </w:p>
    <w:p w:rsidR="00E7259F" w:rsidRDefault="00E7259F" w:rsidP="00E7259F"/>
    <w:p w:rsidR="00E7259F" w:rsidRDefault="00E7259F" w:rsidP="00E7259F"/>
    <w:p w:rsidR="00E7259F" w:rsidRDefault="00E7259F" w:rsidP="00E7259F"/>
    <w:p w:rsidR="00E7259F" w:rsidRDefault="00E7259F" w:rsidP="00E7259F"/>
    <w:p w:rsidR="00E7259F" w:rsidRDefault="00E7259F" w:rsidP="00E7259F"/>
    <w:p w:rsidR="00E7259F" w:rsidRDefault="00E7259F" w:rsidP="00E7259F"/>
    <w:p w:rsidR="00E7259F" w:rsidRDefault="00E7259F" w:rsidP="00E7259F"/>
    <w:p w:rsidR="00E7259F" w:rsidRDefault="00E7259F" w:rsidP="00E7259F"/>
    <w:p w:rsidR="00E7259F" w:rsidRDefault="00E7259F" w:rsidP="00E7259F">
      <w:pPr>
        <w:pStyle w:val="Caption"/>
      </w:pPr>
      <w:bookmarkStart w:id="182" w:name="_Ref413062399"/>
      <w:bookmarkStart w:id="183" w:name="_Toc413064064"/>
      <w:bookmarkStart w:id="184" w:name="_Toc420167607"/>
      <w:r>
        <w:t xml:space="preserve">Figure </w:t>
      </w:r>
      <w:fldSimple w:instr=" SEQ Figure \* ARABIC ">
        <w:r w:rsidR="00782482">
          <w:rPr>
            <w:noProof/>
          </w:rPr>
          <w:t>24</w:t>
        </w:r>
      </w:fldSimple>
      <w:bookmarkEnd w:id="182"/>
      <w:r>
        <w:t xml:space="preserve">   Completed VHF converter used with RASDR2. Input is via the coax cable while the output is via the SMA connector shown on the upper right.</w:t>
      </w:r>
      <w:bookmarkEnd w:id="183"/>
      <w:bookmarkEnd w:id="184"/>
      <w:r>
        <w:t xml:space="preserve"> </w:t>
      </w:r>
    </w:p>
    <w:p w:rsidR="00E7259F" w:rsidRDefault="00E7259F" w:rsidP="00E7259F"/>
    <w:p w:rsidR="00E7259F" w:rsidRDefault="00E7259F" w:rsidP="00E7259F">
      <w:r>
        <w:lastRenderedPageBreak/>
        <w:t xml:space="preserve">The circuit shown has a mixer with about 10dB gain resulting in no overall signal loss for the unit. The </w:t>
      </w:r>
      <w:r w:rsidR="0000776A">
        <w:t xml:space="preserve">noise floor is about -120 </w:t>
      </w:r>
      <w:proofErr w:type="spellStart"/>
      <w:r w:rsidR="0000776A">
        <w:t>dBm</w:t>
      </w:r>
      <w:proofErr w:type="spellEnd"/>
      <w:r w:rsidR="0000776A">
        <w:t xml:space="preserve">. </w:t>
      </w:r>
    </w:p>
    <w:p w:rsidR="00E7259F" w:rsidRDefault="00E7259F" w:rsidP="00E7259F">
      <w:r>
        <w:t xml:space="preserve">The unit is intended for several applications, including meteor detection, spectroscopy with the NRAO 40’ antenna, and solar monitoring. A convenient test signal is the commercial FM band, using a random wire antenna about one wavelength long.  A random length of </w:t>
      </w:r>
      <w:r w:rsidR="00665D3F">
        <w:t>hookup</w:t>
      </w:r>
      <w:r>
        <w:t xml:space="preserve"> wire was connected </w:t>
      </w:r>
      <w:r w:rsidR="0000776A">
        <w:t xml:space="preserve">to the input of the </w:t>
      </w:r>
      <w:proofErr w:type="spellStart"/>
      <w:r w:rsidR="0000776A">
        <w:t>upconverter</w:t>
      </w:r>
      <w:proofErr w:type="spellEnd"/>
    </w:p>
    <w:p w:rsidR="00E7259F" w:rsidRDefault="00D953D3" w:rsidP="00E7259F">
      <w:r>
        <w:fldChar w:fldCharType="begin"/>
      </w:r>
      <w:r w:rsidR="0000776A">
        <w:instrText xml:space="preserve"> REF _Ref413062363 \h </w:instrText>
      </w:r>
      <w:r>
        <w:fldChar w:fldCharType="separate"/>
      </w:r>
      <w:ins w:id="185" w:author="Bogdan Vacaliuc" w:date="2015-05-23T18:04:00Z">
        <w:r w:rsidR="00782482">
          <w:t xml:space="preserve">Figure </w:t>
        </w:r>
        <w:r w:rsidR="00782482">
          <w:rPr>
            <w:noProof/>
          </w:rPr>
          <w:t>25</w:t>
        </w:r>
      </w:ins>
      <w:r>
        <w:fldChar w:fldCharType="end"/>
      </w:r>
      <w:r w:rsidR="0000776A">
        <w:t xml:space="preserve"> </w:t>
      </w:r>
      <w:r w:rsidR="00E7259F">
        <w:t xml:space="preserve">shows a 10 MHz section of the </w:t>
      </w:r>
      <w:r w:rsidR="0000776A">
        <w:t xml:space="preserve">commercial FM </w:t>
      </w:r>
      <w:r w:rsidR="00E7259F">
        <w:t xml:space="preserve">band taken directly from the RASDR2 GUI video output, using a 2m piece of hookup wire for an antenna, and the </w:t>
      </w:r>
      <w:proofErr w:type="spellStart"/>
      <w:r w:rsidR="00E7259F">
        <w:t>upconverter</w:t>
      </w:r>
      <w:proofErr w:type="spellEnd"/>
      <w:r w:rsidR="00E7259F">
        <w:t xml:space="preserve"> of </w:t>
      </w:r>
      <w:r>
        <w:fldChar w:fldCharType="begin"/>
      </w:r>
      <w:r w:rsidR="0000776A">
        <w:instrText xml:space="preserve"> REF _Ref413062399 \h </w:instrText>
      </w:r>
      <w:r>
        <w:fldChar w:fldCharType="separate"/>
      </w:r>
      <w:ins w:id="186" w:author="Bogdan Vacaliuc" w:date="2015-05-23T18:04:00Z">
        <w:r w:rsidR="00782482">
          <w:t xml:space="preserve">Figure </w:t>
        </w:r>
        <w:r w:rsidR="00782482">
          <w:rPr>
            <w:noProof/>
          </w:rPr>
          <w:t>24</w:t>
        </w:r>
      </w:ins>
      <w:r>
        <w:fldChar w:fldCharType="end"/>
      </w:r>
      <w:r w:rsidR="00E7259F">
        <w:t>.</w:t>
      </w:r>
    </w:p>
    <w:p w:rsidR="00E7259F" w:rsidRDefault="00E7259F" w:rsidP="00E7259F">
      <w:r>
        <w:rPr>
          <w:noProof/>
        </w:rPr>
        <w:drawing>
          <wp:anchor distT="0" distB="0" distL="114300" distR="114300" simplePos="0" relativeHeight="251674624" behindDoc="0" locked="0" layoutInCell="1" allowOverlap="1" wp14:anchorId="74A5445A" wp14:editId="033C146E">
            <wp:simplePos x="0" y="0"/>
            <wp:positionH relativeFrom="column">
              <wp:posOffset>-78377</wp:posOffset>
            </wp:positionH>
            <wp:positionV relativeFrom="paragraph">
              <wp:posOffset>78377</wp:posOffset>
            </wp:positionV>
            <wp:extent cx="5940425" cy="1019175"/>
            <wp:effectExtent l="0" t="0" r="0" b="0"/>
            <wp:wrapTopAndBottom/>
            <wp:docPr id="2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 cstate="print"/>
                    <a:srcRect/>
                    <a:stretch>
                      <a:fillRect/>
                    </a:stretch>
                  </pic:blipFill>
                  <pic:spPr bwMode="auto">
                    <a:xfrm>
                      <a:off x="0" y="0"/>
                      <a:ext cx="5940425" cy="1019175"/>
                    </a:xfrm>
                    <a:prstGeom prst="rect">
                      <a:avLst/>
                    </a:prstGeom>
                    <a:noFill/>
                    <a:ln w="9525">
                      <a:noFill/>
                      <a:miter lim="800000"/>
                      <a:headEnd/>
                      <a:tailEnd/>
                    </a:ln>
                  </pic:spPr>
                </pic:pic>
              </a:graphicData>
            </a:graphic>
          </wp:anchor>
        </w:drawing>
      </w:r>
    </w:p>
    <w:p w:rsidR="00E7259F" w:rsidRDefault="00E7259F" w:rsidP="00E7259F">
      <w:pPr>
        <w:pStyle w:val="Caption"/>
      </w:pPr>
      <w:bookmarkStart w:id="187" w:name="_Ref413062363"/>
      <w:bookmarkStart w:id="188" w:name="_Toc413064065"/>
      <w:bookmarkStart w:id="189" w:name="_Toc420167608"/>
      <w:r>
        <w:t xml:space="preserve">Figure </w:t>
      </w:r>
      <w:fldSimple w:instr=" SEQ Figure \* ARABIC ">
        <w:r w:rsidR="00782482">
          <w:rPr>
            <w:noProof/>
          </w:rPr>
          <w:t>25</w:t>
        </w:r>
      </w:fldSimple>
      <w:bookmarkEnd w:id="187"/>
      <w:r>
        <w:t xml:space="preserve"> Commercial FM band. The antenna was a random wire about 2m long, connected to </w:t>
      </w:r>
      <w:proofErr w:type="spellStart"/>
      <w:r>
        <w:t>theVHF</w:t>
      </w:r>
      <w:proofErr w:type="spellEnd"/>
      <w:r>
        <w:t xml:space="preserve"> </w:t>
      </w:r>
      <w:proofErr w:type="spellStart"/>
      <w:r>
        <w:t>upconverter</w:t>
      </w:r>
      <w:proofErr w:type="spellEnd"/>
      <w:r>
        <w:t xml:space="preserve">, then to RASDR2. The red </w:t>
      </w:r>
      <w:proofErr w:type="gramStart"/>
      <w:r>
        <w:t>marker  was</w:t>
      </w:r>
      <w:proofErr w:type="gramEnd"/>
      <w:r>
        <w:t xml:space="preserve"> added on the RASDR2 display to denote a local FM station broadcasting at 102.113 </w:t>
      </w:r>
      <w:proofErr w:type="spellStart"/>
      <w:r>
        <w:t>MHz.</w:t>
      </w:r>
      <w:bookmarkEnd w:id="188"/>
      <w:bookmarkEnd w:id="189"/>
      <w:proofErr w:type="spellEnd"/>
    </w:p>
    <w:p w:rsidR="00E7259F" w:rsidRDefault="00E7259F" w:rsidP="00E7259F">
      <w:r>
        <w:t xml:space="preserve">Selecting RASDR2 internal filters to narrow the band to 2.5 MHz width, demonstrates a practice that is useful to reject interfering signals outside the region of interest and avoiding any intermodulation.  The result of setting the bandwidth to 2.5 MHz is shown in </w:t>
      </w:r>
      <w:r w:rsidR="00D953D3">
        <w:fldChar w:fldCharType="begin"/>
      </w:r>
      <w:r w:rsidR="0000776A">
        <w:instrText xml:space="preserve"> REF _Ref413062429 \h </w:instrText>
      </w:r>
      <w:r w:rsidR="00D953D3">
        <w:fldChar w:fldCharType="separate"/>
      </w:r>
      <w:ins w:id="190" w:author="Bogdan Vacaliuc" w:date="2015-05-23T18:04:00Z">
        <w:r w:rsidR="00782482">
          <w:t xml:space="preserve">Figure </w:t>
        </w:r>
        <w:r w:rsidR="00782482">
          <w:rPr>
            <w:noProof/>
          </w:rPr>
          <w:t>26</w:t>
        </w:r>
      </w:ins>
      <w:r w:rsidR="00D953D3">
        <w:fldChar w:fldCharType="end"/>
      </w:r>
      <w:r>
        <w:t>.</w:t>
      </w:r>
    </w:p>
    <w:p w:rsidR="00E7259F" w:rsidRDefault="009C574D" w:rsidP="00E7259F">
      <w:r>
        <w:rPr>
          <w:noProof/>
        </w:rPr>
        <w:drawing>
          <wp:anchor distT="0" distB="0" distL="114300" distR="114300" simplePos="0" relativeHeight="251675648" behindDoc="0" locked="0" layoutInCell="1" allowOverlap="1" wp14:anchorId="32E86A72" wp14:editId="194870E2">
            <wp:simplePos x="0" y="0"/>
            <wp:positionH relativeFrom="column">
              <wp:posOffset>52251</wp:posOffset>
            </wp:positionH>
            <wp:positionV relativeFrom="paragraph">
              <wp:posOffset>171450</wp:posOffset>
            </wp:positionV>
            <wp:extent cx="5936615" cy="1035050"/>
            <wp:effectExtent l="0" t="0" r="0" b="0"/>
            <wp:wrapTopAndBottom/>
            <wp:docPr id="2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 cstate="print"/>
                    <a:srcRect/>
                    <a:stretch>
                      <a:fillRect/>
                    </a:stretch>
                  </pic:blipFill>
                  <pic:spPr bwMode="auto">
                    <a:xfrm>
                      <a:off x="0" y="0"/>
                      <a:ext cx="5936615" cy="1035050"/>
                    </a:xfrm>
                    <a:prstGeom prst="rect">
                      <a:avLst/>
                    </a:prstGeom>
                    <a:noFill/>
                    <a:ln w="9525">
                      <a:noFill/>
                      <a:miter lim="800000"/>
                      <a:headEnd/>
                      <a:tailEnd/>
                    </a:ln>
                  </pic:spPr>
                </pic:pic>
              </a:graphicData>
            </a:graphic>
          </wp:anchor>
        </w:drawing>
      </w:r>
    </w:p>
    <w:p w:rsidR="00E7259F" w:rsidRDefault="00E7259F" w:rsidP="00E7259F">
      <w:pPr>
        <w:pStyle w:val="Caption"/>
      </w:pPr>
      <w:bookmarkStart w:id="191" w:name="_Ref413062429"/>
      <w:bookmarkStart w:id="192" w:name="_Toc413064066"/>
      <w:bookmarkStart w:id="193" w:name="_Toc420167609"/>
      <w:r>
        <w:t xml:space="preserve">Figure </w:t>
      </w:r>
      <w:fldSimple w:instr=" SEQ Figure \* ARABIC ">
        <w:r w:rsidR="00782482">
          <w:rPr>
            <w:noProof/>
          </w:rPr>
          <w:t>26</w:t>
        </w:r>
      </w:fldSimple>
      <w:bookmarkEnd w:id="191"/>
      <w:r>
        <w:t xml:space="preserve"> RASDR2 internal narrow-banding was chosen to </w:t>
      </w:r>
      <w:proofErr w:type="gramStart"/>
      <w:r>
        <w:t>select  a</w:t>
      </w:r>
      <w:proofErr w:type="gramEnd"/>
      <w:r>
        <w:t xml:space="preserve"> region of interest.  In practice, narrow banding is useful to reject unwanted outlying signals (noise).</w:t>
      </w:r>
      <w:bookmarkEnd w:id="192"/>
      <w:bookmarkEnd w:id="193"/>
    </w:p>
    <w:p w:rsidR="00E7259F" w:rsidRDefault="00E7259F" w:rsidP="00E7259F">
      <w:r>
        <w:t xml:space="preserve">RASDR2 output is more information-rich than suggested here. </w:t>
      </w:r>
      <w:r w:rsidR="00D953D3">
        <w:fldChar w:fldCharType="begin"/>
      </w:r>
      <w:r w:rsidR="0000776A">
        <w:instrText xml:space="preserve"> REF _Ref413062460 \h </w:instrText>
      </w:r>
      <w:r w:rsidR="00D953D3">
        <w:fldChar w:fldCharType="separate"/>
      </w:r>
      <w:ins w:id="194" w:author="Bogdan Vacaliuc" w:date="2015-05-23T18:04:00Z">
        <w:r w:rsidR="00782482">
          <w:t xml:space="preserve">Figure </w:t>
        </w:r>
        <w:r w:rsidR="00782482">
          <w:rPr>
            <w:noProof/>
          </w:rPr>
          <w:t>27</w:t>
        </w:r>
      </w:ins>
      <w:r w:rsidR="00D953D3">
        <w:fldChar w:fldCharType="end"/>
      </w:r>
      <w:r>
        <w:t xml:space="preserve"> shows the complete primary-window display of a 10MHz-wide band centered at 90 MHz, with the RASDR2 marker function used to denote a couple of interesting local FM stations. Additional windows provide “Tools” and “Define Output”. As data were taken, the writer was listening to 91.9 MHz (red triangle marker) on the stereo.</w:t>
      </w:r>
    </w:p>
    <w:p w:rsidR="00E7259F" w:rsidRPr="00090976" w:rsidRDefault="00E7259F" w:rsidP="009C574D">
      <w:pPr>
        <w:pStyle w:val="Heading2"/>
      </w:pPr>
      <w:bookmarkStart w:id="195" w:name="_Toc420167568"/>
      <w:r w:rsidRPr="00090976">
        <w:lastRenderedPageBreak/>
        <w:t xml:space="preserve">Band-Extension Spectroscopy Testing and application to </w:t>
      </w:r>
      <w:r>
        <w:t>wide-band VHF monitoring</w:t>
      </w:r>
      <w:bookmarkEnd w:id="195"/>
    </w:p>
    <w:p w:rsidR="00E7259F" w:rsidRDefault="00E7259F" w:rsidP="00E7259F"/>
    <w:p w:rsidR="009C574D" w:rsidRDefault="009C574D" w:rsidP="00E7259F"/>
    <w:p w:rsidR="009C574D" w:rsidRDefault="009C574D" w:rsidP="00E7259F">
      <w:r>
        <w:rPr>
          <w:noProof/>
        </w:rPr>
        <w:drawing>
          <wp:anchor distT="0" distB="0" distL="114300" distR="114300" simplePos="0" relativeHeight="251676672" behindDoc="0" locked="0" layoutInCell="1" allowOverlap="1" wp14:anchorId="0B1F53F0" wp14:editId="4BE3DCC1">
            <wp:simplePos x="0" y="0"/>
            <wp:positionH relativeFrom="column">
              <wp:posOffset>139819</wp:posOffset>
            </wp:positionH>
            <wp:positionV relativeFrom="paragraph">
              <wp:posOffset>-534838</wp:posOffset>
            </wp:positionV>
            <wp:extent cx="5934183" cy="3709358"/>
            <wp:effectExtent l="19050" t="0" r="9417" b="0"/>
            <wp:wrapNone/>
            <wp:docPr id="2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7" cstate="print"/>
                    <a:srcRect/>
                    <a:stretch>
                      <a:fillRect/>
                    </a:stretch>
                  </pic:blipFill>
                  <pic:spPr bwMode="auto">
                    <a:xfrm>
                      <a:off x="0" y="0"/>
                      <a:ext cx="5934183" cy="3709358"/>
                    </a:xfrm>
                    <a:prstGeom prst="rect">
                      <a:avLst/>
                    </a:prstGeom>
                    <a:noFill/>
                    <a:ln w="9525">
                      <a:noFill/>
                      <a:miter lim="800000"/>
                      <a:headEnd/>
                      <a:tailEnd/>
                    </a:ln>
                  </pic:spPr>
                </pic:pic>
              </a:graphicData>
            </a:graphic>
          </wp:anchor>
        </w:drawing>
      </w:r>
    </w:p>
    <w:p w:rsidR="009C574D" w:rsidRDefault="009C574D" w:rsidP="00E7259F"/>
    <w:p w:rsidR="009C574D" w:rsidRDefault="009C574D" w:rsidP="00E7259F"/>
    <w:p w:rsidR="009C574D" w:rsidRDefault="009C574D" w:rsidP="00E7259F"/>
    <w:p w:rsidR="009C574D" w:rsidRDefault="009C574D" w:rsidP="00E7259F"/>
    <w:p w:rsidR="009C574D" w:rsidRDefault="009C574D" w:rsidP="00E7259F"/>
    <w:p w:rsidR="009C574D" w:rsidRDefault="009C574D" w:rsidP="00E7259F"/>
    <w:p w:rsidR="009C574D" w:rsidRDefault="009C574D" w:rsidP="00E7259F"/>
    <w:p w:rsidR="00E7259F" w:rsidRDefault="00E7259F" w:rsidP="00E7259F">
      <w:pPr>
        <w:rPr>
          <w:b/>
          <w:bCs/>
        </w:rPr>
      </w:pPr>
    </w:p>
    <w:p w:rsidR="00E7259F" w:rsidRDefault="00E7259F" w:rsidP="00E7259F">
      <w:pPr>
        <w:rPr>
          <w:b/>
          <w:bCs/>
        </w:rPr>
      </w:pPr>
    </w:p>
    <w:p w:rsidR="00687BEA" w:rsidRPr="00DD7F55" w:rsidRDefault="00E7259F" w:rsidP="00DD7F55">
      <w:pPr>
        <w:pStyle w:val="Caption"/>
        <w:rPr>
          <w:b w:val="0"/>
          <w:bCs w:val="0"/>
        </w:rPr>
      </w:pPr>
      <w:bookmarkStart w:id="196" w:name="_Ref413062460"/>
      <w:bookmarkStart w:id="197" w:name="_Toc413064067"/>
      <w:bookmarkStart w:id="198" w:name="_Toc420167610"/>
      <w:r>
        <w:t xml:space="preserve">Figure </w:t>
      </w:r>
      <w:fldSimple w:instr=" SEQ Figure \* ARABIC ">
        <w:r w:rsidR="00782482">
          <w:rPr>
            <w:noProof/>
          </w:rPr>
          <w:t>27</w:t>
        </w:r>
      </w:fldSimple>
      <w:bookmarkEnd w:id="196"/>
      <w:r>
        <w:t xml:space="preserve"> The complete RASDR2 video output with VHF input shows the input signal stream as digitized (I and Q values); the I </w:t>
      </w:r>
      <w:proofErr w:type="spellStart"/>
      <w:r>
        <w:t>vsQ</w:t>
      </w:r>
      <w:proofErr w:type="spellEnd"/>
      <w:r>
        <w:t xml:space="preserve"> plot (a circle if there is a single coherent source, the FFT spectral display with markers if selected, digitization and internal gain settings, and a power vs. time plot. The ratty power vs. time plot on the lower right shows the result of moving the antenna.</w:t>
      </w:r>
      <w:bookmarkEnd w:id="197"/>
      <w:bookmarkEnd w:id="198"/>
    </w:p>
    <w:p w:rsidR="00687BEA" w:rsidRDefault="00687BEA" w:rsidP="00687BEA">
      <w:pPr>
        <w:pStyle w:val="Heading2"/>
      </w:pPr>
      <w:bookmarkStart w:id="199" w:name="_Toc420167569"/>
      <w:r>
        <w:t>Using the VHF converter to access the NRAO 40’ dish</w:t>
      </w:r>
      <w:bookmarkEnd w:id="199"/>
    </w:p>
    <w:p w:rsidR="00E7259F" w:rsidRDefault="00E7259F" w:rsidP="00E7259F">
      <w:r>
        <w:t xml:space="preserve">Radio access to signals collected by the NRAO 40’ telescope are restricted to using the local IF feed. This VHF </w:t>
      </w:r>
      <w:proofErr w:type="spellStart"/>
      <w:r>
        <w:t>upconverter</w:t>
      </w:r>
      <w:proofErr w:type="spellEnd"/>
      <w:r>
        <w:t xml:space="preserve"> was designed with this challenge in mind.  Study of HI</w:t>
      </w:r>
      <w:r w:rsidRPr="00955224">
        <w:t xml:space="preserve"> using RASDR2 at NRAO, </w:t>
      </w:r>
      <w:r w:rsidR="00687BEA">
        <w:t>have been</w:t>
      </w:r>
      <w:r w:rsidRPr="00955224">
        <w:t xml:space="preserve"> done by dialing in the 40' telescope local oscillator to 1315 MHz and measuring the signal at the output IF feed (1420 -1315 MHz), which would be at 105 </w:t>
      </w:r>
      <w:proofErr w:type="spellStart"/>
      <w:r w:rsidRPr="00955224">
        <w:t>MHz.</w:t>
      </w:r>
      <w:proofErr w:type="spellEnd"/>
      <w:r w:rsidRPr="00955224">
        <w:t xml:space="preserve">  This </w:t>
      </w:r>
      <w:r w:rsidR="00665D3F">
        <w:t>can be</w:t>
      </w:r>
      <w:r w:rsidRPr="00955224">
        <w:t xml:space="preserve"> </w:t>
      </w:r>
      <w:proofErr w:type="spellStart"/>
      <w:r w:rsidRPr="00955224">
        <w:t>upconverted</w:t>
      </w:r>
      <w:proofErr w:type="spellEnd"/>
      <w:r w:rsidRPr="00955224">
        <w:t xml:space="preserve"> to 405MHz </w:t>
      </w:r>
      <w:r w:rsidR="00665D3F">
        <w:t>to be</w:t>
      </w:r>
      <w:r w:rsidRPr="00955224">
        <w:t xml:space="preserve"> examined with RASDR2.  </w:t>
      </w:r>
    </w:p>
    <w:p w:rsidR="00687BEA" w:rsidRDefault="00687BEA" w:rsidP="00E7259F"/>
    <w:p w:rsidR="00687BEA" w:rsidRPr="00601E16" w:rsidRDefault="00687BEA" w:rsidP="00687BEA">
      <w:pPr>
        <w:pStyle w:val="Heading2"/>
      </w:pPr>
      <w:bookmarkStart w:id="200" w:name="_Toc420167570"/>
      <w:proofErr w:type="gramStart"/>
      <w:r>
        <w:t>RASDR  Spectroscopy</w:t>
      </w:r>
      <w:proofErr w:type="gramEnd"/>
      <w:r>
        <w:t xml:space="preserve"> in HF band (2-80 MHz)</w:t>
      </w:r>
      <w:bookmarkEnd w:id="200"/>
    </w:p>
    <w:p w:rsidR="00687BEA" w:rsidRDefault="00687BEA" w:rsidP="00687BEA">
      <w:r>
        <w:t xml:space="preserve">RASDR2 operation has been described as applied from 400MHz to 4GHz, and with the VHF </w:t>
      </w:r>
      <w:proofErr w:type="spellStart"/>
      <w:r>
        <w:t>upconverter</w:t>
      </w:r>
      <w:proofErr w:type="spellEnd"/>
      <w:r>
        <w:t xml:space="preserve">, to the input range from 80-190 </w:t>
      </w:r>
      <w:proofErr w:type="spellStart"/>
      <w:r>
        <w:t>MHz.</w:t>
      </w:r>
      <w:proofErr w:type="spellEnd"/>
      <w:r>
        <w:t xml:space="preserve">  </w:t>
      </w:r>
      <w:r w:rsidRPr="00CD34CB">
        <w:t xml:space="preserve">To demonstrate functionality </w:t>
      </w:r>
      <w:r>
        <w:t xml:space="preserve">in the HF band from about 2-66 MHz, we used an </w:t>
      </w:r>
      <w:proofErr w:type="spellStart"/>
      <w:r>
        <w:t>upconverter</w:t>
      </w:r>
      <w:proofErr w:type="spellEnd"/>
      <w:r>
        <w:t xml:space="preserve"> obtained from </w:t>
      </w:r>
      <w:proofErr w:type="spellStart"/>
      <w:r>
        <w:t>Nooelec</w:t>
      </w:r>
      <w:proofErr w:type="spellEnd"/>
      <w:r w:rsidR="0012642C">
        <w:t xml:space="preserve"> </w:t>
      </w:r>
      <w:sdt>
        <w:sdtPr>
          <w:id w:val="6199382"/>
          <w:citation/>
        </w:sdtPr>
        <w:sdtContent>
          <w:r w:rsidR="00D953D3">
            <w:fldChar w:fldCharType="begin"/>
          </w:r>
          <w:r w:rsidR="003677E8">
            <w:instrText xml:space="preserve"> CITATION Noo14 \l 1033 </w:instrText>
          </w:r>
          <w:r w:rsidR="00D953D3">
            <w:fldChar w:fldCharType="separate"/>
          </w:r>
          <w:r w:rsidR="001844A7" w:rsidRPr="001844A7">
            <w:rPr>
              <w:noProof/>
            </w:rPr>
            <w:t>[35]</w:t>
          </w:r>
          <w:r w:rsidR="00D953D3">
            <w:rPr>
              <w:noProof/>
            </w:rPr>
            <w:fldChar w:fldCharType="end"/>
          </w:r>
        </w:sdtContent>
      </w:sdt>
      <w:r>
        <w:t xml:space="preserve"> that </w:t>
      </w:r>
      <w:proofErr w:type="spellStart"/>
      <w:r>
        <w:t>upconverts</w:t>
      </w:r>
      <w:proofErr w:type="spellEnd"/>
      <w:r>
        <w:t xml:space="preserve"> this HF input band to a 102-166 MHz output band.</w:t>
      </w:r>
      <w:r w:rsidRPr="00CD34CB">
        <w:t xml:space="preserve"> </w:t>
      </w:r>
      <w:r>
        <w:t>Thus the output is compatible with input of the VHF converter described earlier.</w:t>
      </w:r>
    </w:p>
    <w:p w:rsidR="00687BEA" w:rsidRDefault="00687BEA" w:rsidP="00687BEA">
      <w:r>
        <w:lastRenderedPageBreak/>
        <w:t xml:space="preserve">The </w:t>
      </w:r>
      <w:proofErr w:type="spellStart"/>
      <w:r>
        <w:t>Nooelec</w:t>
      </w:r>
      <w:proofErr w:type="spellEnd"/>
      <w:r>
        <w:t xml:space="preserve"> </w:t>
      </w:r>
      <w:proofErr w:type="spellStart"/>
      <w:r>
        <w:t>upconverter</w:t>
      </w:r>
      <w:proofErr w:type="spellEnd"/>
      <w:r>
        <w:t xml:space="preserve"> functionality is shown in </w:t>
      </w:r>
      <w:r w:rsidR="00D953D3">
        <w:fldChar w:fldCharType="begin"/>
      </w:r>
      <w:r w:rsidR="0012642C">
        <w:instrText xml:space="preserve"> REF _Ref413062815 \h </w:instrText>
      </w:r>
      <w:r w:rsidR="00D953D3">
        <w:fldChar w:fldCharType="separate"/>
      </w:r>
      <w:ins w:id="201" w:author="Bogdan Vacaliuc" w:date="2015-05-23T18:04:00Z">
        <w:r w:rsidR="00782482">
          <w:t xml:space="preserve">Figure </w:t>
        </w:r>
        <w:r w:rsidR="00782482">
          <w:rPr>
            <w:noProof/>
          </w:rPr>
          <w:t>28</w:t>
        </w:r>
      </w:ins>
      <w:r w:rsidR="00D953D3">
        <w:fldChar w:fldCharType="end"/>
      </w:r>
      <w:r>
        <w:t xml:space="preserve">.  </w:t>
      </w:r>
      <w:r w:rsidRPr="00D01458">
        <w:t xml:space="preserve">The </w:t>
      </w:r>
      <w:r>
        <w:t>device</w:t>
      </w:r>
      <w:r w:rsidRPr="00D01458">
        <w:t xml:space="preserve"> shown has </w:t>
      </w:r>
      <w:r>
        <w:t>a measured internal loss of about -10 dB of signal.</w:t>
      </w:r>
      <w:r w:rsidRPr="00D01458">
        <w:t xml:space="preserve"> </w:t>
      </w:r>
      <w:r>
        <w:t>The noise floor is about -80</w:t>
      </w:r>
      <w:r w:rsidRPr="00D01458">
        <w:t xml:space="preserve"> </w:t>
      </w:r>
      <w:proofErr w:type="spellStart"/>
      <w:r w:rsidRPr="00D01458">
        <w:t>dBm</w:t>
      </w:r>
      <w:proofErr w:type="spellEnd"/>
      <w:r>
        <w:t>.  This device was used with a 100 MHz crystal oscillator, but one can also obtain it with a 125 MHz oscillator.  If this component selection is made, then the output will be shifted by 125 MHz, and avoid the commercial and aircraft bands.</w:t>
      </w:r>
    </w:p>
    <w:p w:rsidR="00687BEA" w:rsidRDefault="00687BEA" w:rsidP="00687BEA">
      <w:r>
        <w:rPr>
          <w:noProof/>
        </w:rPr>
        <w:drawing>
          <wp:anchor distT="0" distB="0" distL="114300" distR="114300" simplePos="0" relativeHeight="251687936" behindDoc="0" locked="0" layoutInCell="1" allowOverlap="1" wp14:anchorId="7F98A549" wp14:editId="1E09E52C">
            <wp:simplePos x="0" y="0"/>
            <wp:positionH relativeFrom="column">
              <wp:posOffset>714375</wp:posOffset>
            </wp:positionH>
            <wp:positionV relativeFrom="paragraph">
              <wp:posOffset>97155</wp:posOffset>
            </wp:positionV>
            <wp:extent cx="4953000" cy="2457450"/>
            <wp:effectExtent l="19050" t="0" r="0" b="0"/>
            <wp:wrapNone/>
            <wp:docPr id="2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8" cstate="print"/>
                    <a:srcRect/>
                    <a:stretch>
                      <a:fillRect/>
                    </a:stretch>
                  </pic:blipFill>
                  <pic:spPr bwMode="auto">
                    <a:xfrm>
                      <a:off x="0" y="0"/>
                      <a:ext cx="4953000" cy="2457450"/>
                    </a:xfrm>
                    <a:prstGeom prst="rect">
                      <a:avLst/>
                    </a:prstGeom>
                    <a:noFill/>
                    <a:ln w="9525">
                      <a:noFill/>
                      <a:miter lim="800000"/>
                      <a:headEnd/>
                      <a:tailEnd/>
                    </a:ln>
                  </pic:spPr>
                </pic:pic>
              </a:graphicData>
            </a:graphic>
          </wp:anchor>
        </w:drawing>
      </w:r>
    </w:p>
    <w:p w:rsidR="00687BEA" w:rsidRDefault="00687BEA" w:rsidP="00687BEA"/>
    <w:p w:rsidR="00687BEA" w:rsidRDefault="00687BEA" w:rsidP="00687BEA"/>
    <w:p w:rsidR="00687BEA" w:rsidRDefault="00687BEA" w:rsidP="00687BEA"/>
    <w:p w:rsidR="00687BEA" w:rsidRDefault="00687BEA" w:rsidP="00687BEA"/>
    <w:p w:rsidR="00687BEA" w:rsidRDefault="00687BEA" w:rsidP="00687BEA"/>
    <w:p w:rsidR="00687BEA" w:rsidRDefault="00687BEA" w:rsidP="00687BEA"/>
    <w:p w:rsidR="00687BEA" w:rsidRDefault="00687BEA" w:rsidP="00687BEA"/>
    <w:p w:rsidR="00687BEA" w:rsidRDefault="00687BEA" w:rsidP="00687BEA"/>
    <w:p w:rsidR="00687BEA" w:rsidRDefault="00687BEA" w:rsidP="00687BEA">
      <w:pPr>
        <w:pStyle w:val="Caption"/>
      </w:pPr>
      <w:bookmarkStart w:id="202" w:name="_Ref413062815"/>
      <w:bookmarkStart w:id="203" w:name="_Toc413064068"/>
      <w:bookmarkStart w:id="204" w:name="_Toc420167611"/>
      <w:r>
        <w:t xml:space="preserve">Figure </w:t>
      </w:r>
      <w:fldSimple w:instr=" SEQ Figure \* ARABIC ">
        <w:r w:rsidR="00782482">
          <w:rPr>
            <w:noProof/>
          </w:rPr>
          <w:t>28</w:t>
        </w:r>
      </w:fldSimple>
      <w:bookmarkEnd w:id="202"/>
      <w:r>
        <w:t xml:space="preserve"> Functionality of the </w:t>
      </w:r>
      <w:proofErr w:type="spellStart"/>
      <w:r>
        <w:t>Nooelec</w:t>
      </w:r>
      <w:proofErr w:type="spellEnd"/>
      <w:r>
        <w:t xml:space="preserve"> </w:t>
      </w:r>
      <w:proofErr w:type="spellStart"/>
      <w:r>
        <w:t>upconverter</w:t>
      </w:r>
      <w:proofErr w:type="spellEnd"/>
      <w:r>
        <w:t xml:space="preserve"> is as shown. The RF input is nominally specified 0-65 MHz and the measured performance </w:t>
      </w:r>
      <w:proofErr w:type="gramStart"/>
      <w:r>
        <w:t>covers</w:t>
      </w:r>
      <w:proofErr w:type="gramEnd"/>
      <w:r>
        <w:t xml:space="preserve"> in the range 2-66 </w:t>
      </w:r>
      <w:proofErr w:type="spellStart"/>
      <w:r>
        <w:t>MHz.</w:t>
      </w:r>
      <w:proofErr w:type="spellEnd"/>
      <w:r>
        <w:t xml:space="preserve">   Filter functions are as described with reference to Figure 4.</w:t>
      </w:r>
      <w:bookmarkEnd w:id="203"/>
      <w:bookmarkEnd w:id="204"/>
    </w:p>
    <w:p w:rsidR="00DD7F55" w:rsidRDefault="00DD7F55">
      <w:r>
        <w:br w:type="page"/>
      </w:r>
    </w:p>
    <w:p w:rsidR="00687BEA" w:rsidRDefault="00687BEA" w:rsidP="00687BEA">
      <w:r>
        <w:lastRenderedPageBreak/>
        <w:t xml:space="preserve">For testing purposes, the HF </w:t>
      </w:r>
      <w:proofErr w:type="spellStart"/>
      <w:r>
        <w:t>upconverter</w:t>
      </w:r>
      <w:proofErr w:type="spellEnd"/>
      <w:r>
        <w:t xml:space="preserve"> was mounted as shown in </w:t>
      </w:r>
      <w:r w:rsidR="00D953D3">
        <w:fldChar w:fldCharType="begin"/>
      </w:r>
      <w:r w:rsidR="0012642C">
        <w:instrText xml:space="preserve"> REF _Ref413062841 \h </w:instrText>
      </w:r>
      <w:r w:rsidR="00D953D3">
        <w:fldChar w:fldCharType="separate"/>
      </w:r>
      <w:ins w:id="205" w:author="Bogdan Vacaliuc" w:date="2015-05-23T18:04:00Z">
        <w:r w:rsidR="00782482">
          <w:t xml:space="preserve">Figure </w:t>
        </w:r>
        <w:r w:rsidR="00782482">
          <w:rPr>
            <w:noProof/>
          </w:rPr>
          <w:t>29</w:t>
        </w:r>
      </w:ins>
      <w:r w:rsidR="00D953D3">
        <w:fldChar w:fldCharType="end"/>
      </w:r>
      <w:r>
        <w:t>, where it is the PC board on the lower left.  The VHF converter discussed earlier is shown on the upper right.</w:t>
      </w:r>
    </w:p>
    <w:p w:rsidR="00264C55" w:rsidRDefault="00687BEA">
      <w:pPr>
        <w:jc w:val="center"/>
      </w:pPr>
      <w:r>
        <w:rPr>
          <w:noProof/>
        </w:rPr>
        <w:drawing>
          <wp:inline distT="0" distB="0" distL="0" distR="0" wp14:anchorId="7CA98200" wp14:editId="0DED42F9">
            <wp:extent cx="5175250" cy="2924175"/>
            <wp:effectExtent l="0" t="0" r="0" b="0"/>
            <wp:docPr id="28" name="Picture 4" descr="C:\Documents and Settings\David\My Documents\SARA\SARA 2014\RASDR HF conver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ocuments and Settings\David\My Documents\SARA\SARA 2014\RASDR HF converter.jp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175250" cy="2924175"/>
                    </a:xfrm>
                    <a:prstGeom prst="rect">
                      <a:avLst/>
                    </a:prstGeom>
                    <a:noFill/>
                    <a:ln w="9525">
                      <a:noFill/>
                      <a:miter lim="800000"/>
                      <a:headEnd/>
                      <a:tailEnd/>
                    </a:ln>
                  </pic:spPr>
                </pic:pic>
              </a:graphicData>
            </a:graphic>
          </wp:inline>
        </w:drawing>
      </w:r>
    </w:p>
    <w:p w:rsidR="00687BEA" w:rsidRDefault="00687BEA" w:rsidP="00687BEA">
      <w:pPr>
        <w:pStyle w:val="Caption"/>
      </w:pPr>
      <w:r w:rsidRPr="003505B8">
        <w:rPr>
          <w:b w:val="0"/>
          <w:bCs w:val="0"/>
        </w:rPr>
        <w:br/>
      </w:r>
      <w:bookmarkStart w:id="206" w:name="_Ref413062841"/>
      <w:bookmarkStart w:id="207" w:name="_Toc413064069"/>
      <w:bookmarkStart w:id="208" w:name="_Toc420167612"/>
      <w:r>
        <w:t xml:space="preserve">Figure </w:t>
      </w:r>
      <w:fldSimple w:instr=" SEQ Figure \* ARABIC ">
        <w:r w:rsidR="00782482">
          <w:rPr>
            <w:noProof/>
          </w:rPr>
          <w:t>29</w:t>
        </w:r>
      </w:fldSimple>
      <w:bookmarkEnd w:id="206"/>
      <w:r>
        <w:t xml:space="preserve">  Two </w:t>
      </w:r>
      <w:proofErr w:type="spellStart"/>
      <w:r>
        <w:t>upconversion</w:t>
      </w:r>
      <w:proofErr w:type="spellEnd"/>
      <w:r>
        <w:t xml:space="preserve"> stages are shown here, which provide for conversion of the 2-66MHz portion of the HF band to the 402-466 MHz band prior to processing with RASDR2.  The </w:t>
      </w:r>
      <w:proofErr w:type="spellStart"/>
      <w:r>
        <w:t>Nooelec</w:t>
      </w:r>
      <w:proofErr w:type="spellEnd"/>
      <w:r>
        <w:t xml:space="preserve"> converter is on the lower left while the VHF converter described earlier appears at the upper right.</w:t>
      </w:r>
      <w:bookmarkEnd w:id="207"/>
      <w:bookmarkEnd w:id="208"/>
      <w:r w:rsidRPr="003505B8">
        <w:br/>
      </w:r>
    </w:p>
    <w:p w:rsidR="00687BEA" w:rsidRDefault="00687BEA" w:rsidP="00687BEA">
      <w:r>
        <w:t xml:space="preserve">Results were as might be expected using an antenna very short (2m) compared to the frequency. </w:t>
      </w:r>
      <w:r w:rsidR="00D953D3">
        <w:fldChar w:fldCharType="begin"/>
      </w:r>
      <w:r w:rsidR="0012642C">
        <w:instrText xml:space="preserve"> REF _Ref413062904 \h </w:instrText>
      </w:r>
      <w:r w:rsidR="00D953D3">
        <w:fldChar w:fldCharType="separate"/>
      </w:r>
      <w:ins w:id="209" w:author="Bogdan Vacaliuc" w:date="2015-05-23T18:04:00Z">
        <w:r w:rsidR="00782482">
          <w:t xml:space="preserve">Figure </w:t>
        </w:r>
        <w:r w:rsidR="00782482">
          <w:rPr>
            <w:noProof/>
          </w:rPr>
          <w:t>30</w:t>
        </w:r>
      </w:ins>
      <w:r w:rsidR="00D953D3">
        <w:fldChar w:fldCharType="end"/>
      </w:r>
      <w:r w:rsidR="0012642C">
        <w:t xml:space="preserve"> </w:t>
      </w:r>
      <w:r>
        <w:t xml:space="preserve">shows a 5.5 MHz section of the HF band centered on 15 </w:t>
      </w:r>
      <w:proofErr w:type="spellStart"/>
      <w:r>
        <w:t>MHz.</w:t>
      </w:r>
      <w:proofErr w:type="spellEnd"/>
      <w:r>
        <w:t xml:space="preserve">  The plot contains signals, spurs, and noise </w:t>
      </w:r>
      <w:proofErr w:type="gramStart"/>
      <w:r>
        <w:t>The</w:t>
      </w:r>
      <w:proofErr w:type="gramEnd"/>
      <w:r>
        <w:t xml:space="preserve"> lesson from this figure is that one must use a respectable antenna and preamplifier, possibly a preselection filter, and background subtraction for a noisy band.</w:t>
      </w:r>
    </w:p>
    <w:p w:rsidR="00687BEA" w:rsidRDefault="00687BEA" w:rsidP="00687BEA">
      <w:r>
        <w:rPr>
          <w:noProof/>
        </w:rPr>
        <w:drawing>
          <wp:anchor distT="0" distB="0" distL="114300" distR="114300" simplePos="0" relativeHeight="251688960" behindDoc="0" locked="0" layoutInCell="1" allowOverlap="1" wp14:anchorId="622EFF6E" wp14:editId="400A08E9">
            <wp:simplePos x="0" y="0"/>
            <wp:positionH relativeFrom="column">
              <wp:posOffset>0</wp:posOffset>
            </wp:positionH>
            <wp:positionV relativeFrom="paragraph">
              <wp:posOffset>73025</wp:posOffset>
            </wp:positionV>
            <wp:extent cx="5939790" cy="1038225"/>
            <wp:effectExtent l="19050" t="0" r="3810" b="0"/>
            <wp:wrapNone/>
            <wp:docPr id="2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0" cstate="print"/>
                    <a:srcRect/>
                    <a:stretch>
                      <a:fillRect/>
                    </a:stretch>
                  </pic:blipFill>
                  <pic:spPr bwMode="auto">
                    <a:xfrm>
                      <a:off x="0" y="0"/>
                      <a:ext cx="5939790" cy="1038225"/>
                    </a:xfrm>
                    <a:prstGeom prst="rect">
                      <a:avLst/>
                    </a:prstGeom>
                    <a:noFill/>
                    <a:ln w="9525">
                      <a:noFill/>
                      <a:miter lim="800000"/>
                      <a:headEnd/>
                      <a:tailEnd/>
                    </a:ln>
                  </pic:spPr>
                </pic:pic>
              </a:graphicData>
            </a:graphic>
          </wp:anchor>
        </w:drawing>
      </w:r>
    </w:p>
    <w:p w:rsidR="00687BEA" w:rsidRDefault="00687BEA" w:rsidP="00687BEA"/>
    <w:p w:rsidR="00687BEA" w:rsidRDefault="00687BEA" w:rsidP="00687BEA"/>
    <w:p w:rsidR="00687BEA" w:rsidRDefault="00687BEA" w:rsidP="00687BEA"/>
    <w:p w:rsidR="00687BEA" w:rsidRDefault="00687BEA" w:rsidP="00687BEA"/>
    <w:p w:rsidR="00687BEA" w:rsidRDefault="00687BEA" w:rsidP="00687BEA">
      <w:pPr>
        <w:pStyle w:val="Caption"/>
      </w:pPr>
      <w:bookmarkStart w:id="210" w:name="_Ref413062904"/>
      <w:bookmarkStart w:id="211" w:name="_Toc413064070"/>
      <w:bookmarkStart w:id="212" w:name="_Toc420167613"/>
      <w:r>
        <w:t xml:space="preserve">Figure </w:t>
      </w:r>
      <w:fldSimple w:instr=" SEQ Figure \* ARABIC ">
        <w:r w:rsidR="00782482">
          <w:rPr>
            <w:noProof/>
          </w:rPr>
          <w:t>30</w:t>
        </w:r>
      </w:fldSimple>
      <w:bookmarkEnd w:id="210"/>
      <w:r>
        <w:t xml:space="preserve"> Noisy 5.5 MHz section of the HF band centered on 15 </w:t>
      </w:r>
      <w:proofErr w:type="spellStart"/>
      <w:r>
        <w:t>MHz.</w:t>
      </w:r>
      <w:proofErr w:type="spellEnd"/>
      <w:r>
        <w:t xml:space="preserve"> This measurement was made with an electrically short antenna and no preamplifier.  It shows various sources of noise including some from the </w:t>
      </w:r>
      <w:proofErr w:type="spellStart"/>
      <w:r>
        <w:t>Nooelec</w:t>
      </w:r>
      <w:proofErr w:type="spellEnd"/>
      <w:r>
        <w:t xml:space="preserve"> </w:t>
      </w:r>
      <w:proofErr w:type="spellStart"/>
      <w:r>
        <w:t>upconverter</w:t>
      </w:r>
      <w:proofErr w:type="spellEnd"/>
      <w:r>
        <w:t xml:space="preserve">.  This </w:t>
      </w:r>
      <w:proofErr w:type="gramStart"/>
      <w:r>
        <w:t>experiment  suggest</w:t>
      </w:r>
      <w:proofErr w:type="gramEnd"/>
      <w:r>
        <w:t xml:space="preserve"> the importance of a decent antenna, more </w:t>
      </w:r>
      <w:proofErr w:type="spellStart"/>
      <w:r>
        <w:t>preamplification</w:t>
      </w:r>
      <w:proofErr w:type="spellEnd"/>
      <w:r>
        <w:t xml:space="preserve"> and background subtraction.</w:t>
      </w:r>
      <w:bookmarkEnd w:id="211"/>
      <w:bookmarkEnd w:id="212"/>
    </w:p>
    <w:p w:rsidR="00687BEA" w:rsidRPr="00246986" w:rsidRDefault="00687BEA" w:rsidP="00687BEA"/>
    <w:p w:rsidR="00BA07A7" w:rsidRDefault="00BA07A7">
      <w:pPr>
        <w:rPr>
          <w:rFonts w:asciiTheme="majorHAnsi" w:eastAsiaTheme="majorEastAsia" w:hAnsiTheme="majorHAnsi" w:cstheme="majorBidi"/>
          <w:b/>
          <w:bCs/>
          <w:color w:val="365F91" w:themeColor="accent1" w:themeShade="BF"/>
          <w:sz w:val="28"/>
          <w:szCs w:val="28"/>
        </w:rPr>
      </w:pPr>
    </w:p>
    <w:p w:rsidR="00B57CCF" w:rsidRDefault="00B57CCF" w:rsidP="00B57CCF">
      <w:pPr>
        <w:pStyle w:val="Heading1"/>
      </w:pPr>
      <w:bookmarkStart w:id="213" w:name="_Toc420167571"/>
      <w:r>
        <w:lastRenderedPageBreak/>
        <w:t xml:space="preserve">Operating RASDR beyond </w:t>
      </w:r>
      <w:r w:rsidR="00F410A2">
        <w:t>the</w:t>
      </w:r>
      <w:r>
        <w:t xml:space="preserve"> limits: SETI</w:t>
      </w:r>
      <w:r w:rsidR="00C64BFE">
        <w:t xml:space="preserve"> and weak signals</w:t>
      </w:r>
      <w:bookmarkEnd w:id="213"/>
    </w:p>
    <w:p w:rsidR="00B57CCF" w:rsidRDefault="00B57CCF" w:rsidP="00B57CCF">
      <w:r>
        <w:t>Extraterrestrial civilizations</w:t>
      </w:r>
      <w:r w:rsidR="00A50E7A">
        <w:rPr>
          <w:rStyle w:val="FootnoteReference"/>
        </w:rPr>
        <w:footnoteReference w:id="3"/>
      </w:r>
      <w:r>
        <w:t xml:space="preserve"> may use unknown transmission modes</w:t>
      </w:r>
      <w:r w:rsidR="0012642C">
        <w:t xml:space="preserve"> for transmission of information</w:t>
      </w:r>
      <w:r>
        <w:t xml:space="preserve">. Nevertheless they are </w:t>
      </w:r>
      <w:r w:rsidR="00A50E7A">
        <w:t xml:space="preserve">probably </w:t>
      </w:r>
      <w:r>
        <w:t>constrained by physics (of which we know a part) to the electromagnetic spectrum</w:t>
      </w:r>
      <w:r w:rsidR="0012642C">
        <w:t xml:space="preserve"> for long-range transmissions</w:t>
      </w:r>
      <w:r>
        <w:t>. RASDR covers a useful section of this spectrum for</w:t>
      </w:r>
      <w:r w:rsidR="00A50E7A">
        <w:t xml:space="preserve"> communication with</w:t>
      </w:r>
      <w:r>
        <w:t xml:space="preserve"> civilizations of the same level of technological development as our own. </w:t>
      </w:r>
    </w:p>
    <w:p w:rsidR="00B57CCF" w:rsidRDefault="00B57CCF" w:rsidP="00B57CCF">
      <w:r>
        <w:t>Various techniques exist for pulling weak signals out of the noise. They include using larger antennas, employing lower-noise preamplifiers, signal averaging, and correlating received signals (mostly noise) with know</w:t>
      </w:r>
      <w:r w:rsidR="00A50E7A">
        <w:t>n</w:t>
      </w:r>
      <w:r>
        <w:t xml:space="preserve"> reference values. This is a useful technique for pulsar discovery and investigation, and might also be useful for SETI (Search for Extraterrestrial Intelligence)</w:t>
      </w:r>
      <w:r w:rsidR="00A50E7A">
        <w:t>.</w:t>
      </w:r>
      <w:r w:rsidR="00203433">
        <w:t xml:space="preserve"> </w:t>
      </w:r>
    </w:p>
    <w:p w:rsidR="00EA6EC6" w:rsidRDefault="00EA6EC6" w:rsidP="00B57CCF">
      <w:r>
        <w:rPr>
          <w:noProof/>
        </w:rPr>
        <w:drawing>
          <wp:anchor distT="0" distB="0" distL="114300" distR="114300" simplePos="0" relativeHeight="251663360" behindDoc="0" locked="0" layoutInCell="1" allowOverlap="1" wp14:anchorId="5C04A657" wp14:editId="396E2D53">
            <wp:simplePos x="0" y="0"/>
            <wp:positionH relativeFrom="column">
              <wp:posOffset>1304387</wp:posOffset>
            </wp:positionH>
            <wp:positionV relativeFrom="paragraph">
              <wp:posOffset>1870036</wp:posOffset>
            </wp:positionV>
            <wp:extent cx="3051954" cy="2296067"/>
            <wp:effectExtent l="19050" t="0" r="0" b="0"/>
            <wp:wrapNone/>
            <wp:docPr id="15" name="Picture 14" descr="Kepler target reg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epler target region.jpg"/>
                    <pic:cNvPicPr/>
                  </pic:nvPicPr>
                  <pic:blipFill>
                    <a:blip r:embed="rId61" cstate="print"/>
                    <a:stretch>
                      <a:fillRect/>
                    </a:stretch>
                  </pic:blipFill>
                  <pic:spPr>
                    <a:xfrm>
                      <a:off x="0" y="0"/>
                      <a:ext cx="3051954" cy="2296067"/>
                    </a:xfrm>
                    <a:prstGeom prst="rect">
                      <a:avLst/>
                    </a:prstGeom>
                  </pic:spPr>
                </pic:pic>
              </a:graphicData>
            </a:graphic>
          </wp:anchor>
        </w:drawing>
      </w:r>
      <w:r w:rsidR="00C64BFE">
        <w:t>The physics of natural (</w:t>
      </w:r>
      <w:proofErr w:type="spellStart"/>
      <w:r w:rsidR="00C64BFE">
        <w:t>non life</w:t>
      </w:r>
      <w:proofErr w:type="spellEnd"/>
      <w:r w:rsidR="00C64BFE">
        <w:t>-based) systems can generate periodic and structured signals. Examples include periodic solar emissions, Jovian Io-related radio emission ‘storms’, pulsar signals, structured signals (Faraday bands</w:t>
      </w:r>
      <w:r w:rsidR="00D953D3">
        <w:fldChar w:fldCharType="begin"/>
      </w:r>
      <w:r w:rsidR="005D186C">
        <w:instrText xml:space="preserve"> XE "</w:instrText>
      </w:r>
      <w:r w:rsidR="005D186C" w:rsidRPr="00E60C12">
        <w:instrText>Faraday bands</w:instrText>
      </w:r>
      <w:r w:rsidR="005D186C">
        <w:instrText xml:space="preserve">" </w:instrText>
      </w:r>
      <w:r w:rsidR="00D953D3">
        <w:fldChar w:fldCharType="end"/>
      </w:r>
      <w:r w:rsidR="00C64BFE">
        <w:t xml:space="preserve">) arising from </w:t>
      </w:r>
      <w:proofErr w:type="spellStart"/>
      <w:r w:rsidR="00C64BFE">
        <w:t>ionospheric</w:t>
      </w:r>
      <w:proofErr w:type="spellEnd"/>
      <w:r w:rsidR="00C64BFE">
        <w:t xml:space="preserve"> effects – and SETI.  </w:t>
      </w:r>
      <w:r>
        <w:t>The Kepler mission searches a very tiny section of the sky, and thus a tiny nearby section of the Milky Way</w:t>
      </w:r>
      <w:r w:rsidR="008722B5">
        <w:t xml:space="preserve"> </w:t>
      </w:r>
      <w:sdt>
        <w:sdtPr>
          <w:id w:val="91202807"/>
          <w:citation/>
        </w:sdtPr>
        <w:sdtContent>
          <w:r w:rsidR="00D953D3">
            <w:fldChar w:fldCharType="begin"/>
          </w:r>
          <w:r w:rsidR="00C476A5">
            <w:instrText xml:space="preserve"> CITATION NAS15 \l 1033 </w:instrText>
          </w:r>
          <w:r w:rsidR="00D953D3">
            <w:fldChar w:fldCharType="separate"/>
          </w:r>
          <w:r w:rsidR="001844A7" w:rsidRPr="001844A7">
            <w:rPr>
              <w:noProof/>
            </w:rPr>
            <w:t>[36]</w:t>
          </w:r>
          <w:r w:rsidR="00D953D3">
            <w:rPr>
              <w:noProof/>
            </w:rPr>
            <w:fldChar w:fldCharType="end"/>
          </w:r>
        </w:sdtContent>
      </w:sdt>
      <w:r w:rsidR="00C64BFE">
        <w:t xml:space="preserve">The number of </w:t>
      </w:r>
      <w:r>
        <w:t>probable</w:t>
      </w:r>
      <w:r w:rsidR="00C64BFE">
        <w:t xml:space="preserve"> extra-solar planets </w:t>
      </w:r>
      <w:r>
        <w:t>discovered by the Kepler</w:t>
      </w:r>
      <w:r w:rsidR="00D953D3">
        <w:fldChar w:fldCharType="begin"/>
      </w:r>
      <w:r>
        <w:instrText xml:space="preserve"> XE "</w:instrText>
      </w:r>
      <w:r w:rsidRPr="000D0912">
        <w:instrText>Kepler</w:instrText>
      </w:r>
      <w:r>
        <w:instrText xml:space="preserve">" </w:instrText>
      </w:r>
      <w:r w:rsidR="00D953D3">
        <w:fldChar w:fldCharType="end"/>
      </w:r>
      <w:r>
        <w:t xml:space="preserve"> mission alone exceeds 45</w:t>
      </w:r>
      <w:r w:rsidR="00C64BFE">
        <w:t xml:space="preserve">00 in number and </w:t>
      </w:r>
      <w:r>
        <w:t>a significant fraction</w:t>
      </w:r>
      <w:r w:rsidR="00C64BFE">
        <w:t xml:space="preserve"> of these lie in the ‘Goldilocks zone’</w:t>
      </w:r>
      <w:r w:rsidR="00D953D3">
        <w:fldChar w:fldCharType="begin"/>
      </w:r>
      <w:r w:rsidR="005D186C">
        <w:instrText xml:space="preserve"> XE "</w:instrText>
      </w:r>
      <w:r w:rsidR="005D186C" w:rsidRPr="00927429">
        <w:instrText>Gold</w:instrText>
      </w:r>
      <w:r w:rsidR="00D3074F">
        <w:instrText>ilocks zone</w:instrText>
      </w:r>
      <w:r w:rsidR="005D186C">
        <w:instrText xml:space="preserve">" </w:instrText>
      </w:r>
      <w:r w:rsidR="00D953D3">
        <w:fldChar w:fldCharType="end"/>
      </w:r>
      <w:r w:rsidR="00C64BFE">
        <w:t xml:space="preserve"> where life as we know it might prosper.</w:t>
      </w:r>
      <w:r w:rsidR="00F13D6B">
        <w:t xml:space="preserve"> </w:t>
      </w:r>
      <w:r w:rsidR="00E357CD">
        <w:t>David Fields has</w:t>
      </w:r>
      <w:r w:rsidR="00E357CD" w:rsidRPr="00E357CD">
        <w:t xml:space="preserve"> an interest in SETI and </w:t>
      </w:r>
      <w:r w:rsidR="00665D3F" w:rsidRPr="00E357CD">
        <w:t>has</w:t>
      </w:r>
      <w:r w:rsidR="00E357CD" w:rsidRPr="00E357CD">
        <w:t xml:space="preserve"> stressed its import</w:t>
      </w:r>
      <w:r w:rsidR="00E357CD">
        <w:t xml:space="preserve">ance to TVIW.  Paul Shuck and he </w:t>
      </w:r>
      <w:r w:rsidR="00E357CD" w:rsidRPr="00E357CD">
        <w:t>worked together on one of these talks</w:t>
      </w:r>
      <w:sdt>
        <w:sdtPr>
          <w:id w:val="140235181"/>
          <w:citation/>
        </w:sdtPr>
        <w:sdtContent>
          <w:r w:rsidR="006C3584">
            <w:fldChar w:fldCharType="begin"/>
          </w:r>
          <w:r w:rsidR="006C3584">
            <w:instrText xml:space="preserve"> CITATION Fie15 \l 1033 </w:instrText>
          </w:r>
          <w:r w:rsidR="006C3584">
            <w:fldChar w:fldCharType="separate"/>
          </w:r>
          <w:r w:rsidR="001844A7">
            <w:rPr>
              <w:noProof/>
            </w:rPr>
            <w:t xml:space="preserve"> </w:t>
          </w:r>
          <w:r w:rsidR="001844A7" w:rsidRPr="001844A7">
            <w:rPr>
              <w:noProof/>
            </w:rPr>
            <w:t>[37]</w:t>
          </w:r>
          <w:r w:rsidR="006C3584">
            <w:rPr>
              <w:noProof/>
            </w:rPr>
            <w:fldChar w:fldCharType="end"/>
          </w:r>
        </w:sdtContent>
      </w:sdt>
      <w:r w:rsidR="00E357CD" w:rsidRPr="00E357CD">
        <w:t>.</w:t>
      </w:r>
    </w:p>
    <w:p w:rsidR="00493C63" w:rsidRDefault="00493C63" w:rsidP="00B57CCF"/>
    <w:p w:rsidR="0012642C" w:rsidRDefault="0012642C" w:rsidP="00B57CCF"/>
    <w:p w:rsidR="00EA6EC6" w:rsidRDefault="00EA6EC6" w:rsidP="00B57CCF"/>
    <w:p w:rsidR="00EA6EC6" w:rsidRDefault="00EA6EC6" w:rsidP="00B57CCF"/>
    <w:p w:rsidR="00EA6EC6" w:rsidRDefault="00EA6EC6" w:rsidP="00B57CCF"/>
    <w:p w:rsidR="008722B5" w:rsidRDefault="008722B5" w:rsidP="00B57CCF"/>
    <w:p w:rsidR="00EA6EC6" w:rsidRDefault="006C3584" w:rsidP="00B57CCF">
      <w:r>
        <w:rPr>
          <w:noProof/>
        </w:rPr>
        <w:pict>
          <v:shape id="_x0000_s1036" type="#_x0000_t202" style="position:absolute;margin-left:84pt;margin-top:23.3pt;width:326.25pt;height:32.35pt;z-index:251691008" stroked="f">
            <v:textbox style="mso-fit-shape-to-text:t" inset="0,0,0,0">
              <w:txbxContent>
                <w:p w:rsidR="004D5360" w:rsidRPr="0045022F" w:rsidRDefault="004D5360" w:rsidP="00DC2800">
                  <w:pPr>
                    <w:pStyle w:val="Caption"/>
                    <w:rPr>
                      <w:noProof/>
                      <w:sz w:val="24"/>
                      <w:szCs w:val="24"/>
                    </w:rPr>
                  </w:pPr>
                  <w:bookmarkStart w:id="214" w:name="_Toc413064071"/>
                  <w:bookmarkStart w:id="215" w:name="_Toc420167614"/>
                  <w:r>
                    <w:t xml:space="preserve">Figure </w:t>
                  </w:r>
                  <w:fldSimple w:instr=" SEQ Figure \* ARABIC ">
                    <w:r w:rsidR="00782482">
                      <w:rPr>
                        <w:noProof/>
                      </w:rPr>
                      <w:t>31</w:t>
                    </w:r>
                  </w:fldSimple>
                  <w:r>
                    <w:t xml:space="preserve"> </w:t>
                  </w:r>
                  <w:r w:rsidRPr="00344D94">
                    <w:t>The Kepler mission search zone considers a tiny fraction of our galaxy.</w:t>
                  </w:r>
                  <w:bookmarkEnd w:id="214"/>
                  <w:bookmarkEnd w:id="215"/>
                </w:p>
              </w:txbxContent>
            </v:textbox>
          </v:shape>
        </w:pict>
      </w:r>
    </w:p>
    <w:p w:rsidR="008722B5" w:rsidRDefault="008722B5" w:rsidP="00B57CCF"/>
    <w:p w:rsidR="00EA6EC6" w:rsidRDefault="00EA6EC6" w:rsidP="00B57CCF"/>
    <w:p w:rsidR="00EA6EC6" w:rsidRDefault="00F13D6B" w:rsidP="00B57CCF">
      <w:r>
        <w:t>Furthermore, life may indeed inhabit artificial worlds</w:t>
      </w:r>
      <w:r w:rsidR="00D953D3">
        <w:fldChar w:fldCharType="begin"/>
      </w:r>
      <w:r w:rsidR="005D186C">
        <w:instrText xml:space="preserve"> XE "</w:instrText>
      </w:r>
      <w:r w:rsidR="005D186C" w:rsidRPr="00D8355A">
        <w:instrText>artificial worlds</w:instrText>
      </w:r>
      <w:r w:rsidR="005D186C">
        <w:instrText xml:space="preserve">" </w:instrText>
      </w:r>
      <w:r w:rsidR="00D953D3">
        <w:fldChar w:fldCharType="end"/>
      </w:r>
      <w:sdt>
        <w:sdtPr>
          <w:id w:val="32213343"/>
          <w:citation/>
        </w:sdtPr>
        <w:sdtContent>
          <w:r w:rsidR="00D953D3">
            <w:fldChar w:fldCharType="begin"/>
          </w:r>
          <w:r w:rsidR="003677E8">
            <w:instrText xml:space="preserve"> CITATION Roy11 \l 1033  </w:instrText>
          </w:r>
          <w:r w:rsidR="00D953D3">
            <w:fldChar w:fldCharType="separate"/>
          </w:r>
          <w:r w:rsidR="001844A7">
            <w:rPr>
              <w:noProof/>
            </w:rPr>
            <w:t xml:space="preserve"> </w:t>
          </w:r>
          <w:r w:rsidR="001844A7" w:rsidRPr="001844A7">
            <w:rPr>
              <w:noProof/>
            </w:rPr>
            <w:t>[38]</w:t>
          </w:r>
          <w:r w:rsidR="00D953D3">
            <w:rPr>
              <w:noProof/>
            </w:rPr>
            <w:fldChar w:fldCharType="end"/>
          </w:r>
        </w:sdtContent>
      </w:sdt>
      <w:sdt>
        <w:sdtPr>
          <w:id w:val="32213330"/>
          <w:citation/>
        </w:sdtPr>
        <w:sdtContent>
          <w:r w:rsidR="00D953D3">
            <w:fldChar w:fldCharType="begin"/>
          </w:r>
          <w:r w:rsidR="003677E8">
            <w:instrText xml:space="preserve"> CITATION Fie131 \l 1033  </w:instrText>
          </w:r>
          <w:r w:rsidR="00D953D3">
            <w:fldChar w:fldCharType="separate"/>
          </w:r>
          <w:r w:rsidR="001844A7">
            <w:rPr>
              <w:noProof/>
            </w:rPr>
            <w:t xml:space="preserve"> </w:t>
          </w:r>
          <w:r w:rsidR="001844A7" w:rsidRPr="001844A7">
            <w:rPr>
              <w:noProof/>
            </w:rPr>
            <w:t>[39]</w:t>
          </w:r>
          <w:r w:rsidR="00D953D3">
            <w:rPr>
              <w:noProof/>
            </w:rPr>
            <w:fldChar w:fldCharType="end"/>
          </w:r>
        </w:sdtContent>
      </w:sdt>
      <w:r>
        <w:t>.  Thus</w:t>
      </w:r>
      <w:r w:rsidR="00C64BFE">
        <w:t xml:space="preserve"> as Seth </w:t>
      </w:r>
      <w:proofErr w:type="spellStart"/>
      <w:r w:rsidR="00C64BFE">
        <w:t>S</w:t>
      </w:r>
      <w:r w:rsidR="00322F0F">
        <w:t>hostak</w:t>
      </w:r>
      <w:proofErr w:type="spellEnd"/>
      <w:r w:rsidR="00C64BFE">
        <w:t xml:space="preserve"> said, “…</w:t>
      </w:r>
      <w:r w:rsidR="00C64BFE" w:rsidRPr="00C64BFE">
        <w:t xml:space="preserve">the broader point is that we now know two things that we didn’t know 20 years ago. First </w:t>
      </w:r>
      <w:proofErr w:type="gramStart"/>
      <w:r w:rsidR="00C64BFE" w:rsidRPr="00C64BFE">
        <w:t xml:space="preserve">that </w:t>
      </w:r>
      <w:r w:rsidR="00C64BFE" w:rsidRPr="00C64BFE">
        <w:lastRenderedPageBreak/>
        <w:t>planets</w:t>
      </w:r>
      <w:proofErr w:type="gramEnd"/>
      <w:r w:rsidR="00C64BFE" w:rsidRPr="00C64BFE">
        <w:t>, including ones that might be like Earth, are incredibly plentiful in the visible universe. There could be a billion trillion cousins of our world. Second, life got started on Earth very early.</w:t>
      </w:r>
      <w:r w:rsidR="00C64BFE">
        <w:t>”</w:t>
      </w:r>
      <w:r w:rsidR="00203433">
        <w:t xml:space="preserve">  </w:t>
      </w:r>
      <w:r w:rsidR="008722B5">
        <w:t>Of course, coincident transmission and reception of radio signals from different solar systems requires degrees of proximity in both space and cultural level.</w:t>
      </w:r>
      <w:r w:rsidR="008722B5">
        <w:rPr>
          <w:rStyle w:val="FootnoteReference"/>
        </w:rPr>
        <w:footnoteReference w:id="4"/>
      </w:r>
      <w:r w:rsidR="008722B5">
        <w:t xml:space="preserve">  </w:t>
      </w:r>
      <w:r w:rsidR="00203433">
        <w:t>Meanwhile, the rich physics of the universe provides many opportunities to detect and study weak signals</w:t>
      </w:r>
      <w:r w:rsidR="00EA6EC6">
        <w:t>.</w:t>
      </w:r>
    </w:p>
    <w:p w:rsidR="00C64BFE" w:rsidRPr="00B57CCF" w:rsidRDefault="00C64BFE" w:rsidP="00B57CCF">
      <w:r>
        <w:t>The applicability of RASDR to SETI</w:t>
      </w:r>
      <w:r w:rsidR="00F13D6B">
        <w:t xml:space="preserve"> activities</w:t>
      </w:r>
      <w:r>
        <w:t xml:space="preserve"> has been noted</w:t>
      </w:r>
      <w:sdt>
        <w:sdtPr>
          <w:id w:val="32213329"/>
          <w:citation/>
        </w:sdtPr>
        <w:sdtContent>
          <w:r w:rsidR="00D953D3">
            <w:fldChar w:fldCharType="begin"/>
          </w:r>
          <w:r w:rsidR="003677E8">
            <w:instrText xml:space="preserve"> CITATION Fil13 \l 1033  </w:instrText>
          </w:r>
          <w:r w:rsidR="00D953D3">
            <w:fldChar w:fldCharType="separate"/>
          </w:r>
          <w:r w:rsidR="001844A7">
            <w:rPr>
              <w:noProof/>
            </w:rPr>
            <w:t xml:space="preserve"> </w:t>
          </w:r>
          <w:r w:rsidR="001844A7" w:rsidRPr="001844A7">
            <w:rPr>
              <w:noProof/>
            </w:rPr>
            <w:t>[40]</w:t>
          </w:r>
          <w:r w:rsidR="00D953D3">
            <w:rPr>
              <w:noProof/>
            </w:rPr>
            <w:fldChar w:fldCharType="end"/>
          </w:r>
        </w:sdtContent>
      </w:sdt>
      <w:r>
        <w:t>, and successful detection of signals from intelligent non-human life will probably one day be accomplished.</w:t>
      </w:r>
    </w:p>
    <w:p w:rsidR="00BA07A7" w:rsidRPr="008722B5" w:rsidRDefault="00BA07A7">
      <w:pPr>
        <w:rPr>
          <w:bCs/>
        </w:rPr>
      </w:pPr>
    </w:p>
    <w:p w:rsidR="008722B5" w:rsidRDefault="008722B5">
      <w:pPr>
        <w:rPr>
          <w:rFonts w:asciiTheme="majorHAnsi" w:eastAsiaTheme="majorEastAsia" w:hAnsiTheme="majorHAnsi" w:cstheme="majorBidi"/>
          <w:b/>
          <w:bCs/>
          <w:color w:val="365F91" w:themeColor="accent1" w:themeShade="BF"/>
          <w:sz w:val="28"/>
          <w:szCs w:val="28"/>
        </w:rPr>
      </w:pPr>
      <w:r>
        <w:br w:type="page"/>
      </w:r>
    </w:p>
    <w:p w:rsidR="008722B5" w:rsidRDefault="008722B5">
      <w:pPr>
        <w:rPr>
          <w:rFonts w:asciiTheme="majorHAnsi" w:eastAsiaTheme="majorEastAsia" w:hAnsiTheme="majorHAnsi" w:cstheme="majorBidi"/>
          <w:b/>
          <w:bCs/>
          <w:color w:val="365F91" w:themeColor="accent1" w:themeShade="BF"/>
          <w:sz w:val="28"/>
          <w:szCs w:val="28"/>
        </w:rPr>
      </w:pPr>
    </w:p>
    <w:p w:rsidR="00476CF8" w:rsidRDefault="00476CF8" w:rsidP="00B75A65">
      <w:pPr>
        <w:pStyle w:val="Heading1"/>
      </w:pPr>
      <w:bookmarkStart w:id="216" w:name="_Toc420167572"/>
      <w:r>
        <w:t>Appendices</w:t>
      </w:r>
      <w:bookmarkEnd w:id="216"/>
      <w:r>
        <w:t xml:space="preserve">  </w:t>
      </w:r>
    </w:p>
    <w:p w:rsidR="00780452" w:rsidRPr="00780452" w:rsidRDefault="008722B5" w:rsidP="00B75A65">
      <w:pPr>
        <w:pStyle w:val="Heading2"/>
      </w:pPr>
      <w:bookmarkStart w:id="217" w:name="_Toc420167573"/>
      <w:r>
        <w:t xml:space="preserve">RASDR </w:t>
      </w:r>
      <w:r w:rsidR="00780452">
        <w:t>Drivers</w:t>
      </w:r>
      <w:bookmarkEnd w:id="217"/>
    </w:p>
    <w:p w:rsidR="00FE1C61" w:rsidRDefault="00FE1C61" w:rsidP="00512C8A">
      <w:r>
        <w:t>Microsoft Certified drivers are available for the</w:t>
      </w:r>
      <w:r w:rsidR="00BA420B">
        <w:t xml:space="preserve"> RASDR device at </w:t>
      </w:r>
      <w:hyperlink r:id="rId62" w:history="1">
        <w:r w:rsidR="001F5D54" w:rsidRPr="00EA027C">
          <w:rPr>
            <w:rStyle w:val="Hyperlink"/>
          </w:rPr>
          <w:t>rasdr.org</w:t>
        </w:r>
      </w:hyperlink>
      <w:r w:rsidR="00BA420B">
        <w:t>.</w:t>
      </w:r>
      <w:r>
        <w:t xml:space="preserve"> </w:t>
      </w:r>
    </w:p>
    <w:tbl>
      <w:tblPr>
        <w:tblStyle w:val="TableGrid"/>
        <w:tblW w:w="0" w:type="auto"/>
        <w:tblInd w:w="2088" w:type="dxa"/>
        <w:tblLook w:val="04A0" w:firstRow="1" w:lastRow="0" w:firstColumn="1" w:lastColumn="0" w:noHBand="0" w:noVBand="1"/>
      </w:tblPr>
      <w:tblGrid>
        <w:gridCol w:w="2700"/>
        <w:gridCol w:w="2520"/>
      </w:tblGrid>
      <w:tr w:rsidR="00FE1C61" w:rsidTr="00FE1C61">
        <w:tc>
          <w:tcPr>
            <w:tcW w:w="2700" w:type="dxa"/>
          </w:tcPr>
          <w:p w:rsidR="00FE1C61" w:rsidRDefault="00FE1C61" w:rsidP="00FE1C61">
            <w:pPr>
              <w:jc w:val="center"/>
            </w:pPr>
            <w:r>
              <w:t>Vendor ID</w:t>
            </w:r>
            <w:r w:rsidR="00BA420B">
              <w:rPr>
                <w:rStyle w:val="FootnoteReference"/>
              </w:rPr>
              <w:footnoteReference w:id="5"/>
            </w:r>
          </w:p>
        </w:tc>
        <w:tc>
          <w:tcPr>
            <w:tcW w:w="2520" w:type="dxa"/>
          </w:tcPr>
          <w:p w:rsidR="00FE1C61" w:rsidRDefault="00FE1C61" w:rsidP="00FE1C61">
            <w:pPr>
              <w:jc w:val="center"/>
            </w:pPr>
            <w:r>
              <w:t>0x1D50</w:t>
            </w:r>
          </w:p>
        </w:tc>
      </w:tr>
      <w:tr w:rsidR="00FE1C61" w:rsidTr="003A7675">
        <w:tc>
          <w:tcPr>
            <w:tcW w:w="2700" w:type="dxa"/>
          </w:tcPr>
          <w:p w:rsidR="00FE1C61" w:rsidRDefault="00FE1C61" w:rsidP="003A7675">
            <w:pPr>
              <w:jc w:val="center"/>
            </w:pPr>
            <w:r>
              <w:t>Product ID - RX</w:t>
            </w:r>
          </w:p>
        </w:tc>
        <w:tc>
          <w:tcPr>
            <w:tcW w:w="2520" w:type="dxa"/>
          </w:tcPr>
          <w:p w:rsidR="00FE1C61" w:rsidRDefault="00FE1C61" w:rsidP="003A7675">
            <w:pPr>
              <w:jc w:val="center"/>
            </w:pPr>
            <w:r>
              <w:t>0x6099</w:t>
            </w:r>
          </w:p>
        </w:tc>
      </w:tr>
      <w:tr w:rsidR="00FE1C61" w:rsidTr="003A7675">
        <w:tc>
          <w:tcPr>
            <w:tcW w:w="2700" w:type="dxa"/>
          </w:tcPr>
          <w:p w:rsidR="003A7675" w:rsidRDefault="00FE1C61">
            <w:pPr>
              <w:jc w:val="center"/>
            </w:pPr>
            <w:r>
              <w:t>Product ID - TX</w:t>
            </w:r>
          </w:p>
        </w:tc>
        <w:tc>
          <w:tcPr>
            <w:tcW w:w="2520" w:type="dxa"/>
          </w:tcPr>
          <w:p w:rsidR="003A7675" w:rsidRDefault="00FE1C61">
            <w:pPr>
              <w:jc w:val="center"/>
            </w:pPr>
            <w:r>
              <w:t>0x609</w:t>
            </w:r>
            <w:r w:rsidR="00BA420B">
              <w:t>a</w:t>
            </w:r>
          </w:p>
        </w:tc>
      </w:tr>
      <w:tr w:rsidR="00FE1C61" w:rsidTr="00FE1C61">
        <w:tc>
          <w:tcPr>
            <w:tcW w:w="2700" w:type="dxa"/>
          </w:tcPr>
          <w:p w:rsidR="00FE1C61" w:rsidRDefault="00FE1C61" w:rsidP="00FE1C61">
            <w:pPr>
              <w:jc w:val="center"/>
            </w:pPr>
            <w:r>
              <w:t xml:space="preserve">Product ID - </w:t>
            </w:r>
            <w:proofErr w:type="spellStart"/>
            <w:r>
              <w:t>Bootloader</w:t>
            </w:r>
            <w:proofErr w:type="spellEnd"/>
          </w:p>
        </w:tc>
        <w:tc>
          <w:tcPr>
            <w:tcW w:w="2520" w:type="dxa"/>
          </w:tcPr>
          <w:p w:rsidR="003A7675" w:rsidRDefault="00FE1C61">
            <w:pPr>
              <w:keepNext/>
              <w:jc w:val="center"/>
            </w:pPr>
            <w:r>
              <w:t>0x609</w:t>
            </w:r>
            <w:r w:rsidR="00BA420B">
              <w:t>b</w:t>
            </w:r>
          </w:p>
        </w:tc>
      </w:tr>
    </w:tbl>
    <w:p w:rsidR="003A7675" w:rsidRDefault="001F5D54">
      <w:pPr>
        <w:pStyle w:val="Caption"/>
      </w:pPr>
      <w:bookmarkStart w:id="218" w:name="_Ref419959134"/>
      <w:bookmarkStart w:id="219" w:name="_Toc420167632"/>
      <w:r>
        <w:t xml:space="preserve">Table </w:t>
      </w:r>
      <w:fldSimple w:instr=" SEQ Table \* ARABIC ">
        <w:r w:rsidR="00782482">
          <w:rPr>
            <w:noProof/>
          </w:rPr>
          <w:t>11</w:t>
        </w:r>
      </w:fldSimple>
      <w:bookmarkEnd w:id="218"/>
      <w:r>
        <w:t xml:space="preserve"> - RASDR receiver USB IDs</w:t>
      </w:r>
      <w:bookmarkEnd w:id="219"/>
    </w:p>
    <w:p w:rsidR="00512C8A" w:rsidRDefault="00D953D3" w:rsidP="00512C8A">
      <w:r>
        <w:fldChar w:fldCharType="begin"/>
      </w:r>
      <w:r w:rsidR="001F5D54">
        <w:instrText xml:space="preserve"> REF _Ref419959134 </w:instrText>
      </w:r>
      <w:r>
        <w:fldChar w:fldCharType="separate"/>
      </w:r>
      <w:proofErr w:type="gramStart"/>
      <w:ins w:id="220" w:author="Bogdan Vacaliuc" w:date="2015-05-23T18:04:00Z">
        <w:r w:rsidR="00782482">
          <w:t xml:space="preserve">Table </w:t>
        </w:r>
        <w:r w:rsidR="00782482">
          <w:rPr>
            <w:noProof/>
          </w:rPr>
          <w:t>11</w:t>
        </w:r>
      </w:ins>
      <w:r>
        <w:fldChar w:fldCharType="end"/>
      </w:r>
      <w:r w:rsidR="001F5D54">
        <w:t xml:space="preserve"> above details the USB IDs that are used by the RASDR receiver</w:t>
      </w:r>
      <w:r w:rsidR="00512C8A">
        <w:t>.</w:t>
      </w:r>
      <w:proofErr w:type="gramEnd"/>
      <w:r w:rsidR="001F5D54">
        <w:t xml:space="preserve">  There are some cases when an </w:t>
      </w:r>
      <w:proofErr w:type="spellStart"/>
      <w:r w:rsidR="001F5D54">
        <w:t>unprogrammed</w:t>
      </w:r>
      <w:proofErr w:type="spellEnd"/>
      <w:r w:rsidR="001F5D54">
        <w:t xml:space="preserve"> board will identify itself as ‘</w:t>
      </w:r>
      <w:proofErr w:type="spellStart"/>
      <w:r w:rsidR="001F5D54">
        <w:t>Westbridge</w:t>
      </w:r>
      <w:proofErr w:type="spellEnd"/>
      <w:r w:rsidR="001F5D54">
        <w:t xml:space="preserve">’ or ‘Cypress USB </w:t>
      </w:r>
      <w:proofErr w:type="spellStart"/>
      <w:r w:rsidR="001F5D54">
        <w:t>Bootloader</w:t>
      </w:r>
      <w:proofErr w:type="spellEnd"/>
      <w:r w:rsidR="001F5D54">
        <w:t>’.  If this is the case, please refer to section b) below on updating the firmware.</w:t>
      </w:r>
    </w:p>
    <w:p w:rsidR="00FE1C61" w:rsidRPr="00780452" w:rsidRDefault="00FE1C61" w:rsidP="00FE1C61">
      <w:pPr>
        <w:pStyle w:val="Heading2"/>
      </w:pPr>
      <w:bookmarkStart w:id="221" w:name="_Ref420164698"/>
      <w:bookmarkStart w:id="222" w:name="_Toc420167574"/>
      <w:r>
        <w:t xml:space="preserve">RASDR </w:t>
      </w:r>
      <w:r w:rsidR="00BA420B">
        <w:t>Firmware</w:t>
      </w:r>
      <w:bookmarkEnd w:id="221"/>
      <w:bookmarkEnd w:id="222"/>
    </w:p>
    <w:p w:rsidR="00FE1C61" w:rsidRDefault="00BA420B">
      <w:r>
        <w:t xml:space="preserve">To operate properly, the RASDR receiver must contain the VID/PID described in the above table.  To support firmware updates, the receiver can be put into </w:t>
      </w:r>
      <w:proofErr w:type="spellStart"/>
      <w:r>
        <w:t>bootloader</w:t>
      </w:r>
      <w:proofErr w:type="spellEnd"/>
      <w:r>
        <w:t xml:space="preserve"> mode so that the firmware update can take place.  This is done by disconnecting the RASDR receiver from the USB port on the computer and setting the switch to ‘PROG’ or removing the jumper on the J2 connector of the </w:t>
      </w:r>
      <w:proofErr w:type="spellStart"/>
      <w:r>
        <w:t>DigiRED</w:t>
      </w:r>
      <w:proofErr w:type="spellEnd"/>
      <w:r>
        <w:t xml:space="preserve"> board.</w:t>
      </w:r>
    </w:p>
    <w:p w:rsidR="00BA420B" w:rsidRDefault="00BA420B">
      <w:r>
        <w:t xml:space="preserve">When the RASDR receiver is plugged into the USB again, it will identify itself as the </w:t>
      </w:r>
      <w:proofErr w:type="spellStart"/>
      <w:r>
        <w:t>bootloader</w:t>
      </w:r>
      <w:proofErr w:type="spellEnd"/>
      <w:r>
        <w:t xml:space="preserve"> above, or ‘</w:t>
      </w:r>
      <w:proofErr w:type="spellStart"/>
      <w:r>
        <w:t>Westbridge</w:t>
      </w:r>
      <w:proofErr w:type="spellEnd"/>
      <w:r>
        <w:t>’</w:t>
      </w:r>
      <w:r>
        <w:rPr>
          <w:rStyle w:val="FootnoteReference"/>
        </w:rPr>
        <w:footnoteReference w:id="6"/>
      </w:r>
      <w:r>
        <w:t>.  Either way, the procedure for firmware update is the same:</w:t>
      </w:r>
    </w:p>
    <w:p w:rsidR="003A7675" w:rsidRDefault="00187D7E">
      <w:pPr>
        <w:pStyle w:val="ListParagraph"/>
        <w:numPr>
          <w:ilvl w:val="6"/>
          <w:numId w:val="2"/>
        </w:numPr>
        <w:ind w:left="720"/>
      </w:pPr>
      <w:r>
        <w:t>Open the CyControl.exe program that is provided in the software distribution folder or ‘CyControl.zip’ from the rasdr.org site.</w:t>
      </w:r>
    </w:p>
    <w:p w:rsidR="003A7675" w:rsidRDefault="004F0A95">
      <w:pPr>
        <w:pStyle w:val="ListParagraph"/>
        <w:numPr>
          <w:ilvl w:val="6"/>
          <w:numId w:val="2"/>
        </w:numPr>
        <w:ind w:left="720"/>
      </w:pPr>
      <w:r>
        <w:t xml:space="preserve">Select the ‘Cypress USB </w:t>
      </w:r>
      <w:proofErr w:type="spellStart"/>
      <w:r>
        <w:t>Bootloader</w:t>
      </w:r>
      <w:proofErr w:type="spellEnd"/>
      <w:r>
        <w:t>’ in the window</w:t>
      </w:r>
    </w:p>
    <w:p w:rsidR="003A7675" w:rsidRDefault="004F0A95">
      <w:pPr>
        <w:pStyle w:val="ListParagraph"/>
        <w:numPr>
          <w:ilvl w:val="6"/>
          <w:numId w:val="2"/>
        </w:numPr>
        <w:ind w:left="720"/>
      </w:pPr>
      <w:r>
        <w:t>Select Program-&gt;FX3-&gt;SPI FLASH</w:t>
      </w:r>
    </w:p>
    <w:p w:rsidR="003A7675" w:rsidRDefault="004F0A95">
      <w:pPr>
        <w:pStyle w:val="ListParagraph"/>
        <w:numPr>
          <w:ilvl w:val="7"/>
          <w:numId w:val="2"/>
        </w:numPr>
        <w:ind w:left="1080"/>
      </w:pPr>
      <w:r>
        <w:t>You may see a 2</w:t>
      </w:r>
      <w:r w:rsidR="00D953D3" w:rsidRPr="00D953D3">
        <w:rPr>
          <w:vertAlign w:val="superscript"/>
        </w:rPr>
        <w:t>nd</w:t>
      </w:r>
      <w:r>
        <w:t xml:space="preserve"> device driver association.  If that occurs, simply wait until it is finished and then select the ‘Cypress USB </w:t>
      </w:r>
      <w:proofErr w:type="spellStart"/>
      <w:r>
        <w:t>Bootloader</w:t>
      </w:r>
      <w:proofErr w:type="spellEnd"/>
      <w:r>
        <w:t>’</w:t>
      </w:r>
    </w:p>
    <w:p w:rsidR="003A7675" w:rsidRDefault="009662FE">
      <w:pPr>
        <w:pStyle w:val="ListParagraph"/>
        <w:numPr>
          <w:ilvl w:val="6"/>
          <w:numId w:val="2"/>
        </w:numPr>
        <w:ind w:left="720"/>
      </w:pPr>
      <w:r>
        <w:t xml:space="preserve">IMPORTANT: change the switch from ‘PROG’ to ‘RUN’ or fit the jumper on J2 connector of the </w:t>
      </w:r>
      <w:proofErr w:type="spellStart"/>
      <w:r>
        <w:t>DigiRED</w:t>
      </w:r>
      <w:proofErr w:type="spellEnd"/>
      <w:r>
        <w:t xml:space="preserve"> board.  If you do not do this before the next step, the firmware will fail to upload.</w:t>
      </w:r>
    </w:p>
    <w:p w:rsidR="003A7675" w:rsidRDefault="009662FE">
      <w:pPr>
        <w:pStyle w:val="ListParagraph"/>
        <w:numPr>
          <w:ilvl w:val="6"/>
          <w:numId w:val="2"/>
        </w:numPr>
        <w:ind w:left="720"/>
      </w:pPr>
      <w:r>
        <w:t>Choose ‘</w:t>
      </w:r>
      <w:proofErr w:type="spellStart"/>
      <w:r>
        <w:t>usb_rx.img</w:t>
      </w:r>
      <w:proofErr w:type="spellEnd"/>
      <w:r>
        <w:t>’ from the software distribution folder ‘firmware/’</w:t>
      </w:r>
    </w:p>
    <w:p w:rsidR="003A7675" w:rsidRDefault="009662FE">
      <w:pPr>
        <w:pStyle w:val="ListParagraph"/>
        <w:numPr>
          <w:ilvl w:val="6"/>
          <w:numId w:val="2"/>
        </w:numPr>
        <w:ind w:left="720"/>
      </w:pPr>
      <w:r>
        <w:t>Observe that the ‘RASDR Radio Astronomy RX Interface’ is loaded.</w:t>
      </w:r>
    </w:p>
    <w:p w:rsidR="003A7675" w:rsidRDefault="009662FE">
      <w:pPr>
        <w:pStyle w:val="ListParagraph"/>
        <w:numPr>
          <w:ilvl w:val="7"/>
          <w:numId w:val="2"/>
        </w:numPr>
        <w:ind w:left="1080"/>
      </w:pPr>
      <w:r>
        <w:t>You may need to re-associate the device driver, see section a) above.</w:t>
      </w:r>
    </w:p>
    <w:p w:rsidR="003A7675" w:rsidRDefault="00D953D3">
      <w:r>
        <w:lastRenderedPageBreak/>
        <w:fldChar w:fldCharType="begin"/>
      </w:r>
      <w:r w:rsidR="00CF2B04">
        <w:instrText xml:space="preserve"> REF _Ref419957738 </w:instrText>
      </w:r>
      <w:r>
        <w:fldChar w:fldCharType="separate"/>
      </w:r>
      <w:ins w:id="223" w:author="Bogdan Vacaliuc" w:date="2015-05-23T18:04:00Z">
        <w:r w:rsidR="00782482">
          <w:t xml:space="preserve">Figure </w:t>
        </w:r>
        <w:r w:rsidR="00782482">
          <w:rPr>
            <w:noProof/>
          </w:rPr>
          <w:t>32</w:t>
        </w:r>
      </w:ins>
      <w:r>
        <w:fldChar w:fldCharType="end"/>
      </w:r>
      <w:r w:rsidR="00CF2B04">
        <w:t xml:space="preserve"> thru </w:t>
      </w:r>
      <w:r>
        <w:fldChar w:fldCharType="begin"/>
      </w:r>
      <w:r w:rsidR="00CF2B04">
        <w:instrText xml:space="preserve"> REF _Ref419957747 </w:instrText>
      </w:r>
      <w:r>
        <w:fldChar w:fldCharType="separate"/>
      </w:r>
      <w:ins w:id="224" w:author="Bogdan Vacaliuc" w:date="2015-05-23T18:04:00Z">
        <w:r w:rsidR="00782482">
          <w:t xml:space="preserve">Figure </w:t>
        </w:r>
        <w:r w:rsidR="00782482">
          <w:rPr>
            <w:noProof/>
          </w:rPr>
          <w:t>36</w:t>
        </w:r>
      </w:ins>
      <w:r>
        <w:fldChar w:fldCharType="end"/>
      </w:r>
      <w:r w:rsidR="00CF2B04">
        <w:t xml:space="preserve"> detail the steps you are likely to encounter using the </w:t>
      </w:r>
      <w:proofErr w:type="spellStart"/>
      <w:r w:rsidR="00CF2B04">
        <w:t>CyControl</w:t>
      </w:r>
      <w:proofErr w:type="spellEnd"/>
      <w:r w:rsidR="00CF2B04">
        <w:t xml:space="preserve"> program.</w:t>
      </w:r>
    </w:p>
    <w:p w:rsidR="003A7675" w:rsidRDefault="003A7675">
      <w:pPr>
        <w:keepNext/>
        <w:jc w:val="center"/>
      </w:pPr>
      <w:r>
        <w:rPr>
          <w:noProof/>
        </w:rPr>
        <w:drawing>
          <wp:inline distT="0" distB="0" distL="0" distR="0" wp14:anchorId="56D2D45E" wp14:editId="7129F209">
            <wp:extent cx="5943600" cy="179514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sdr-firmware-update-0.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943600" cy="1795145"/>
                    </a:xfrm>
                    <a:prstGeom prst="rect">
                      <a:avLst/>
                    </a:prstGeom>
                  </pic:spPr>
                </pic:pic>
              </a:graphicData>
            </a:graphic>
          </wp:inline>
        </w:drawing>
      </w:r>
    </w:p>
    <w:p w:rsidR="003A7675" w:rsidRDefault="009662FE">
      <w:pPr>
        <w:pStyle w:val="Caption"/>
      </w:pPr>
      <w:bookmarkStart w:id="225" w:name="_Ref419957738"/>
      <w:bookmarkStart w:id="226" w:name="_Toc420167615"/>
      <w:r>
        <w:t xml:space="preserve">Figure </w:t>
      </w:r>
      <w:r w:rsidR="00D953D3">
        <w:fldChar w:fldCharType="begin"/>
      </w:r>
      <w:r>
        <w:instrText xml:space="preserve"> SEQ Figure \* ARABIC </w:instrText>
      </w:r>
      <w:r w:rsidR="00D953D3">
        <w:fldChar w:fldCharType="separate"/>
      </w:r>
      <w:r w:rsidR="00782482">
        <w:rPr>
          <w:noProof/>
        </w:rPr>
        <w:t>32</w:t>
      </w:r>
      <w:r w:rsidR="00D953D3">
        <w:fldChar w:fldCharType="end"/>
      </w:r>
      <w:bookmarkEnd w:id="225"/>
      <w:r>
        <w:t xml:space="preserve"> - </w:t>
      </w:r>
      <w:proofErr w:type="spellStart"/>
      <w:r>
        <w:t>CyControl</w:t>
      </w:r>
      <w:proofErr w:type="spellEnd"/>
      <w:r>
        <w:t xml:space="preserve"> program (Firmware update step 1)</w:t>
      </w:r>
      <w:bookmarkEnd w:id="226"/>
    </w:p>
    <w:p w:rsidR="003A7675" w:rsidRDefault="003A7675">
      <w:pPr>
        <w:keepNext/>
        <w:jc w:val="center"/>
      </w:pPr>
      <w:r>
        <w:rPr>
          <w:noProof/>
        </w:rPr>
        <w:drawing>
          <wp:inline distT="0" distB="0" distL="0" distR="0" wp14:anchorId="713745F1" wp14:editId="7083265C">
            <wp:extent cx="5943600" cy="17983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sdr-firmware-update-1.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943600" cy="1798320"/>
                    </a:xfrm>
                    <a:prstGeom prst="rect">
                      <a:avLst/>
                    </a:prstGeom>
                  </pic:spPr>
                </pic:pic>
              </a:graphicData>
            </a:graphic>
          </wp:inline>
        </w:drawing>
      </w:r>
    </w:p>
    <w:p w:rsidR="003A7675" w:rsidRDefault="009662FE">
      <w:pPr>
        <w:pStyle w:val="Caption"/>
      </w:pPr>
      <w:bookmarkStart w:id="227" w:name="_Toc420167616"/>
      <w:r>
        <w:t xml:space="preserve">Figure </w:t>
      </w:r>
      <w:r w:rsidR="00D953D3">
        <w:fldChar w:fldCharType="begin"/>
      </w:r>
      <w:r>
        <w:instrText xml:space="preserve"> SEQ Figure \* ARABIC </w:instrText>
      </w:r>
      <w:r w:rsidR="00D953D3">
        <w:fldChar w:fldCharType="separate"/>
      </w:r>
      <w:r w:rsidR="00782482">
        <w:rPr>
          <w:noProof/>
        </w:rPr>
        <w:t>33</w:t>
      </w:r>
      <w:r w:rsidR="00D953D3">
        <w:fldChar w:fldCharType="end"/>
      </w:r>
      <w:r>
        <w:t xml:space="preserve"> - </w:t>
      </w:r>
      <w:proofErr w:type="spellStart"/>
      <w:r>
        <w:t>CyControl</w:t>
      </w:r>
      <w:proofErr w:type="spellEnd"/>
      <w:r>
        <w:t xml:space="preserve"> program (Firmware update step 2)</w:t>
      </w:r>
      <w:bookmarkEnd w:id="227"/>
    </w:p>
    <w:p w:rsidR="003A7675" w:rsidRDefault="003A7675">
      <w:pPr>
        <w:keepNext/>
        <w:jc w:val="center"/>
      </w:pPr>
      <w:r>
        <w:rPr>
          <w:noProof/>
        </w:rPr>
        <w:lastRenderedPageBreak/>
        <w:drawing>
          <wp:inline distT="0" distB="0" distL="0" distR="0" wp14:anchorId="72638258" wp14:editId="6E8C4B99">
            <wp:extent cx="4509010" cy="327366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sdr-firmware-update-2.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513430" cy="3276874"/>
                    </a:xfrm>
                    <a:prstGeom prst="rect">
                      <a:avLst/>
                    </a:prstGeom>
                  </pic:spPr>
                </pic:pic>
              </a:graphicData>
            </a:graphic>
          </wp:inline>
        </w:drawing>
      </w:r>
    </w:p>
    <w:p w:rsidR="003A7675" w:rsidRDefault="009662FE">
      <w:pPr>
        <w:pStyle w:val="Caption"/>
      </w:pPr>
      <w:bookmarkStart w:id="228" w:name="_Toc420167617"/>
      <w:r>
        <w:t xml:space="preserve">Figure </w:t>
      </w:r>
      <w:r w:rsidR="00D953D3">
        <w:fldChar w:fldCharType="begin"/>
      </w:r>
      <w:r>
        <w:instrText xml:space="preserve"> SEQ Figure \* ARABIC </w:instrText>
      </w:r>
      <w:r w:rsidR="00D953D3">
        <w:fldChar w:fldCharType="separate"/>
      </w:r>
      <w:r w:rsidR="00782482">
        <w:rPr>
          <w:noProof/>
        </w:rPr>
        <w:t>34</w:t>
      </w:r>
      <w:r w:rsidR="00D953D3">
        <w:fldChar w:fldCharType="end"/>
      </w:r>
      <w:r>
        <w:t xml:space="preserve"> - Select programming file (Firmware update step 5)</w:t>
      </w:r>
      <w:bookmarkEnd w:id="228"/>
    </w:p>
    <w:p w:rsidR="003A7675" w:rsidRDefault="003A7675">
      <w:pPr>
        <w:keepNext/>
        <w:jc w:val="center"/>
      </w:pPr>
      <w:r>
        <w:rPr>
          <w:noProof/>
        </w:rPr>
        <w:drawing>
          <wp:inline distT="0" distB="0" distL="0" distR="0" wp14:anchorId="173D2080" wp14:editId="1F1481FA">
            <wp:extent cx="5943600" cy="179514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sdr-firmware-update-4.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943600" cy="1795145"/>
                    </a:xfrm>
                    <a:prstGeom prst="rect">
                      <a:avLst/>
                    </a:prstGeom>
                  </pic:spPr>
                </pic:pic>
              </a:graphicData>
            </a:graphic>
          </wp:inline>
        </w:drawing>
      </w:r>
    </w:p>
    <w:p w:rsidR="003A7675" w:rsidRDefault="009662FE">
      <w:pPr>
        <w:pStyle w:val="Caption"/>
      </w:pPr>
      <w:bookmarkStart w:id="229" w:name="_Toc420167618"/>
      <w:r>
        <w:t xml:space="preserve">Figure </w:t>
      </w:r>
      <w:r w:rsidR="00D953D3">
        <w:fldChar w:fldCharType="begin"/>
      </w:r>
      <w:r>
        <w:instrText xml:space="preserve"> SEQ Figure \* ARABIC </w:instrText>
      </w:r>
      <w:r w:rsidR="00D953D3">
        <w:fldChar w:fldCharType="separate"/>
      </w:r>
      <w:r w:rsidR="00782482">
        <w:rPr>
          <w:noProof/>
        </w:rPr>
        <w:t>35</w:t>
      </w:r>
      <w:r w:rsidR="00D953D3">
        <w:fldChar w:fldCharType="end"/>
      </w:r>
      <w:r>
        <w:t xml:space="preserve"> - Firmware Update Success</w:t>
      </w:r>
      <w:bookmarkEnd w:id="229"/>
    </w:p>
    <w:p w:rsidR="003A7675" w:rsidRDefault="003A7675">
      <w:pPr>
        <w:keepNext/>
        <w:jc w:val="center"/>
      </w:pPr>
      <w:r>
        <w:rPr>
          <w:noProof/>
        </w:rPr>
        <w:drawing>
          <wp:inline distT="0" distB="0" distL="0" distR="0" wp14:anchorId="70CB257D" wp14:editId="3C6A2C2A">
            <wp:extent cx="5943600" cy="179514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sdr-firmware-update-5.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943600" cy="1795145"/>
                    </a:xfrm>
                    <a:prstGeom prst="rect">
                      <a:avLst/>
                    </a:prstGeom>
                  </pic:spPr>
                </pic:pic>
              </a:graphicData>
            </a:graphic>
          </wp:inline>
        </w:drawing>
      </w:r>
    </w:p>
    <w:p w:rsidR="003A7675" w:rsidRDefault="009662FE">
      <w:pPr>
        <w:pStyle w:val="Caption"/>
      </w:pPr>
      <w:bookmarkStart w:id="230" w:name="_Ref419957747"/>
      <w:bookmarkStart w:id="231" w:name="_Toc420167619"/>
      <w:r>
        <w:t xml:space="preserve">Figure </w:t>
      </w:r>
      <w:r w:rsidR="00D953D3">
        <w:fldChar w:fldCharType="begin"/>
      </w:r>
      <w:r>
        <w:instrText xml:space="preserve"> SEQ Figure \* ARABIC </w:instrText>
      </w:r>
      <w:r w:rsidR="00D953D3">
        <w:fldChar w:fldCharType="separate"/>
      </w:r>
      <w:r w:rsidR="00782482">
        <w:rPr>
          <w:noProof/>
        </w:rPr>
        <w:t>36</w:t>
      </w:r>
      <w:r w:rsidR="00D953D3">
        <w:fldChar w:fldCharType="end"/>
      </w:r>
      <w:bookmarkEnd w:id="230"/>
      <w:r>
        <w:t xml:space="preserve"> - Reinsert USB after Firmware update</w:t>
      </w:r>
      <w:bookmarkEnd w:id="231"/>
    </w:p>
    <w:p w:rsidR="003A7675" w:rsidRDefault="003A7675">
      <w:pPr>
        <w:jc w:val="center"/>
      </w:pPr>
    </w:p>
    <w:p w:rsidR="00476CF8" w:rsidRDefault="00476CF8" w:rsidP="00B75A65">
      <w:pPr>
        <w:pStyle w:val="Heading2"/>
      </w:pPr>
      <w:bookmarkStart w:id="232" w:name="_Toc420167575"/>
      <w:r w:rsidRPr="00476CF8">
        <w:t>Troubleshooting</w:t>
      </w:r>
      <w:bookmarkEnd w:id="232"/>
      <w:r w:rsidRPr="00476CF8">
        <w:t xml:space="preserve"> </w:t>
      </w:r>
    </w:p>
    <w:p w:rsidR="000170A9" w:rsidRDefault="000170A9" w:rsidP="000170A9">
      <w:r>
        <w:t>It is recommended that the new user read (at least) the contents</w:t>
      </w:r>
      <w:r w:rsidR="007B2FAB">
        <w:t xml:space="preserve"> and Chapter 1</w:t>
      </w:r>
      <w:r>
        <w:t xml:space="preserve"> of this Guide.  The FAQs may prove helpful</w:t>
      </w:r>
      <w:r w:rsidR="007B2FAB">
        <w:t>.</w:t>
      </w:r>
    </w:p>
    <w:p w:rsidR="007B2FAB" w:rsidRPr="000170A9" w:rsidRDefault="00512C8A" w:rsidP="000170A9">
      <w:r>
        <w:t xml:space="preserve">A very few users may </w:t>
      </w:r>
      <w:r w:rsidR="007B2FAB">
        <w:t xml:space="preserve">skip the README </w:t>
      </w:r>
      <w:r>
        <w:t xml:space="preserve">First </w:t>
      </w:r>
      <w:r w:rsidR="007B2FAB">
        <w:t>(Chapter 1). This contains useful sources of information and specific links to the RASDR Users Group and other RASDR support groups, as well as email addresses for users with specific questions.</w:t>
      </w:r>
    </w:p>
    <w:p w:rsidR="008722B5" w:rsidRDefault="008722B5">
      <w:pPr>
        <w:rPr>
          <w:rFonts w:asciiTheme="majorHAnsi" w:eastAsiaTheme="majorEastAsia" w:hAnsiTheme="majorHAnsi" w:cstheme="majorBidi"/>
          <w:b/>
          <w:bCs/>
          <w:color w:val="4F81BD" w:themeColor="accent1"/>
          <w:sz w:val="26"/>
          <w:szCs w:val="26"/>
        </w:rPr>
      </w:pPr>
      <w:r>
        <w:br w:type="page"/>
      </w:r>
    </w:p>
    <w:p w:rsidR="00476CF8" w:rsidRDefault="00476CF8" w:rsidP="00B75A65">
      <w:pPr>
        <w:pStyle w:val="Heading2"/>
      </w:pPr>
      <w:bookmarkStart w:id="233" w:name="_Toc420167576"/>
      <w:r w:rsidRPr="00476CF8">
        <w:lastRenderedPageBreak/>
        <w:t>General</w:t>
      </w:r>
      <w:r w:rsidR="00780452">
        <w:t xml:space="preserve"> and Frequently-Asked</w:t>
      </w:r>
      <w:r w:rsidRPr="00476CF8">
        <w:t xml:space="preserve"> Questions</w:t>
      </w:r>
      <w:r>
        <w:t xml:space="preserve"> (FAQs</w:t>
      </w:r>
      <w:r w:rsidR="00D953D3">
        <w:fldChar w:fldCharType="begin"/>
      </w:r>
      <w:r w:rsidR="000170A9">
        <w:instrText xml:space="preserve"> XE "</w:instrText>
      </w:r>
      <w:r w:rsidR="000170A9" w:rsidRPr="00180849">
        <w:instrText>FAQs</w:instrText>
      </w:r>
      <w:r w:rsidR="000170A9">
        <w:instrText xml:space="preserve">" </w:instrText>
      </w:r>
      <w:r w:rsidR="00D953D3">
        <w:fldChar w:fldCharType="end"/>
      </w:r>
      <w:r>
        <w:t>)</w:t>
      </w:r>
      <w:bookmarkEnd w:id="233"/>
    </w:p>
    <w:p w:rsidR="00A50E7A" w:rsidRPr="00A50E7A" w:rsidRDefault="00A50E7A" w:rsidP="00A50E7A"/>
    <w:p w:rsidR="0091164F" w:rsidRDefault="0091164F" w:rsidP="0091164F">
      <w:r>
        <w:t>Q: Will RASDR work using USB2 cables/connectivity</w:t>
      </w:r>
      <w:r w:rsidR="00D953D3">
        <w:fldChar w:fldCharType="begin"/>
      </w:r>
      <w:r>
        <w:instrText xml:space="preserve"> XE "</w:instrText>
      </w:r>
      <w:r w:rsidRPr="00441DD4">
        <w:instrText>USB2 cables/connectivity</w:instrText>
      </w:r>
      <w:r>
        <w:instrText xml:space="preserve">" </w:instrText>
      </w:r>
      <w:r w:rsidR="00D953D3">
        <w:fldChar w:fldCharType="end"/>
      </w:r>
      <w:r w:rsidR="00512C8A">
        <w:t>?</w:t>
      </w:r>
    </w:p>
    <w:p w:rsidR="0091164F" w:rsidRDefault="0091164F" w:rsidP="0091164F">
      <w:r>
        <w:t xml:space="preserve">A: Yes, but with reduced bandwidth. </w:t>
      </w:r>
      <w:r w:rsidRPr="0091164F">
        <w:t xml:space="preserve">An adaptor can be added to permit USB3 input, but not all such </w:t>
      </w:r>
      <w:r>
        <w:t xml:space="preserve">USB2/USB3 </w:t>
      </w:r>
      <w:r w:rsidRPr="0091164F">
        <w:t>adaptors</w:t>
      </w:r>
      <w:r w:rsidR="00D953D3">
        <w:fldChar w:fldCharType="begin"/>
      </w:r>
      <w:r>
        <w:instrText xml:space="preserve"> XE "</w:instrText>
      </w:r>
      <w:r w:rsidRPr="00A90042">
        <w:instrText>USB2/USB3 adaptors</w:instrText>
      </w:r>
      <w:r>
        <w:instrText xml:space="preserve">" </w:instrText>
      </w:r>
      <w:r w:rsidR="00D953D3">
        <w:fldChar w:fldCharType="end"/>
      </w:r>
      <w:r w:rsidRPr="0091164F">
        <w:t xml:space="preserve"> are equivalent, since different chipsets are used by different vendors.  For desktop PCs, good results have been obtained with the </w:t>
      </w:r>
      <w:proofErr w:type="spellStart"/>
      <w:r w:rsidRPr="0091164F">
        <w:t>Konig</w:t>
      </w:r>
      <w:proofErr w:type="spellEnd"/>
      <w:r w:rsidRPr="0091164F">
        <w:t xml:space="preserve"> Electronic CMP-PCIE2USB3 </w:t>
      </w:r>
      <w:proofErr w:type="spellStart"/>
      <w:r w:rsidRPr="0091164F">
        <w:t>pci</w:t>
      </w:r>
      <w:proofErr w:type="spellEnd"/>
      <w:r w:rsidRPr="0091164F">
        <w:t xml:space="preserve"> express card with the </w:t>
      </w:r>
      <w:proofErr w:type="spellStart"/>
      <w:r w:rsidRPr="0091164F">
        <w:t>the</w:t>
      </w:r>
      <w:proofErr w:type="spellEnd"/>
      <w:r w:rsidRPr="0091164F">
        <w:t xml:space="preserve"> NEC/</w:t>
      </w:r>
      <w:proofErr w:type="spellStart"/>
      <w:r w:rsidRPr="0091164F">
        <w:t>Renesas</w:t>
      </w:r>
      <w:proofErr w:type="spellEnd"/>
      <w:r w:rsidRPr="0091164F">
        <w:t xml:space="preserve"> UPD720202 chipset, available from Amazon for about $36.</w:t>
      </w:r>
      <w:r>
        <w:t xml:space="preserve">  An </w:t>
      </w:r>
      <w:r w:rsidRPr="0091164F">
        <w:t>ASUS u3s6 PCIE</w:t>
      </w:r>
      <w:r>
        <w:t xml:space="preserve"> didn’t work well. An </w:t>
      </w:r>
      <w:proofErr w:type="spellStart"/>
      <w:r>
        <w:t>Inatec</w:t>
      </w:r>
      <w:r w:rsidR="000C7032">
        <w:t>k</w:t>
      </w:r>
      <w:proofErr w:type="spellEnd"/>
      <w:r w:rsidR="000C7032">
        <w:t xml:space="preserve"> </w:t>
      </w:r>
      <w:r w:rsidR="000C7032" w:rsidRPr="000C7032">
        <w:t>KT4007</w:t>
      </w:r>
      <w:r w:rsidR="000C7032">
        <w:t xml:space="preserve"> board functioned well in tests.</w:t>
      </w:r>
    </w:p>
    <w:p w:rsidR="000C7032" w:rsidRDefault="000C7032" w:rsidP="0091164F"/>
    <w:p w:rsidR="000C7032" w:rsidRDefault="000C7032" w:rsidP="0091164F">
      <w:r>
        <w:t>Q:  May I use an old computer</w:t>
      </w:r>
      <w:r w:rsidR="00D953D3">
        <w:fldChar w:fldCharType="begin"/>
      </w:r>
      <w:r w:rsidR="00AA66DF">
        <w:instrText xml:space="preserve"> XE "</w:instrText>
      </w:r>
      <w:r w:rsidR="00AA66DF" w:rsidRPr="003E6973">
        <w:instrText>old computer</w:instrText>
      </w:r>
      <w:r w:rsidR="00AA66DF">
        <w:instrText xml:space="preserve">" </w:instrText>
      </w:r>
      <w:r w:rsidR="00D953D3">
        <w:fldChar w:fldCharType="end"/>
      </w:r>
      <w:r>
        <w:t>?</w:t>
      </w:r>
    </w:p>
    <w:p w:rsidR="0091164F" w:rsidRDefault="000C7032" w:rsidP="0091164F">
      <w:r>
        <w:t>A: O</w:t>
      </w:r>
      <w:r w:rsidR="0091164F">
        <w:t>lder computers that don’t have graphics GL capability</w:t>
      </w:r>
      <w:r w:rsidR="00D953D3">
        <w:fldChar w:fldCharType="begin"/>
      </w:r>
      <w:r>
        <w:instrText xml:space="preserve"> XE "</w:instrText>
      </w:r>
      <w:r w:rsidRPr="00DB5268">
        <w:instrText>graphics GL capability</w:instrText>
      </w:r>
      <w:r>
        <w:instrText xml:space="preserve">" </w:instrText>
      </w:r>
      <w:r w:rsidR="00D953D3">
        <w:fldChar w:fldCharType="end"/>
      </w:r>
      <w:r w:rsidR="0091164F">
        <w:t xml:space="preserve"> may need to be updated.</w:t>
      </w:r>
      <w:r>
        <w:t xml:space="preserve"> </w:t>
      </w:r>
      <w:proofErr w:type="spellStart"/>
      <w:r>
        <w:t>Nvidia</w:t>
      </w:r>
      <w:proofErr w:type="spellEnd"/>
      <w:r>
        <w:t xml:space="preserve"> graphics cards made after 2009 are probably OK.</w:t>
      </w:r>
    </w:p>
    <w:p w:rsidR="000C7032" w:rsidRDefault="000C7032" w:rsidP="0091164F"/>
    <w:p w:rsidR="000C7032" w:rsidRDefault="0091164F" w:rsidP="0091164F">
      <w:r>
        <w:t>Q: How do I avoid Excel files</w:t>
      </w:r>
      <w:r w:rsidR="00D953D3">
        <w:fldChar w:fldCharType="begin"/>
      </w:r>
      <w:r>
        <w:instrText xml:space="preserve"> XE "</w:instrText>
      </w:r>
      <w:r w:rsidRPr="00C52921">
        <w:instrText>Excel files</w:instrText>
      </w:r>
      <w:r>
        <w:instrText xml:space="preserve">" </w:instrText>
      </w:r>
      <w:r w:rsidR="00D953D3">
        <w:fldChar w:fldCharType="end"/>
      </w:r>
      <w:r>
        <w:t xml:space="preserve"> becoming large and unmanageable?</w:t>
      </w:r>
    </w:p>
    <w:p w:rsidR="0091164F" w:rsidRDefault="0091164F" w:rsidP="0091164F">
      <w:r>
        <w:t xml:space="preserve">A: Set the file </w:t>
      </w:r>
      <w:r w:rsidR="007B2FAB">
        <w:t>“</w:t>
      </w:r>
      <w:r>
        <w:t>save spectral span</w:t>
      </w:r>
      <w:r w:rsidR="00D953D3">
        <w:fldChar w:fldCharType="begin"/>
      </w:r>
      <w:r w:rsidR="007B2FAB">
        <w:instrText xml:space="preserve"> XE "</w:instrText>
      </w:r>
      <w:r w:rsidR="007B2FAB" w:rsidRPr="00646654">
        <w:instrText>save spectral span</w:instrText>
      </w:r>
      <w:r w:rsidR="007B2FAB">
        <w:instrText xml:space="preserve">" </w:instrText>
      </w:r>
      <w:r w:rsidR="00D953D3">
        <w:fldChar w:fldCharType="end"/>
      </w:r>
      <w:r w:rsidR="007B2FAB">
        <w:t>”</w:t>
      </w:r>
      <w:r w:rsidR="00D953D3">
        <w:fldChar w:fldCharType="begin"/>
      </w:r>
      <w:r>
        <w:instrText xml:space="preserve"> XE "</w:instrText>
      </w:r>
      <w:r w:rsidRPr="00C52921">
        <w:instrText>spectral span</w:instrText>
      </w:r>
      <w:r>
        <w:instrText xml:space="preserve">" </w:instrText>
      </w:r>
      <w:r w:rsidR="00D953D3">
        <w:fldChar w:fldCharType="end"/>
      </w:r>
      <w:r>
        <w:t xml:space="preserve"> to a subset of the displayed BW. </w:t>
      </w:r>
      <w:r w:rsidRPr="0091164F">
        <w:t>The display FFT span</w:t>
      </w:r>
      <w:r w:rsidR="00D953D3">
        <w:fldChar w:fldCharType="begin"/>
      </w:r>
      <w:r w:rsidR="00D0435F">
        <w:instrText xml:space="preserve"> XE "</w:instrText>
      </w:r>
      <w:r w:rsidR="00D0435F" w:rsidRPr="00933150">
        <w:instrText>display FFT span</w:instrText>
      </w:r>
      <w:r w:rsidR="00D0435F">
        <w:instrText xml:space="preserve">" </w:instrText>
      </w:r>
      <w:r w:rsidR="00D953D3">
        <w:fldChar w:fldCharType="end"/>
      </w:r>
      <w:r w:rsidRPr="0091164F">
        <w:t xml:space="preserve"> is intended to be a way to zero in on a narrow portion of the bandwidth. It is used to obtain a smaller number of columns on the output FFT file. This is done by selecting the option on the file setup screen. The setting of the span to match the sample rate is intended to prevent displaying meaningless data.</w:t>
      </w:r>
    </w:p>
    <w:p w:rsidR="00F17339" w:rsidRDefault="00F17339" w:rsidP="00F17339"/>
    <w:p w:rsidR="00F17339" w:rsidRDefault="00F17339" w:rsidP="00F17339">
      <w:r>
        <w:t xml:space="preserve">Q:  </w:t>
      </w:r>
      <w:r w:rsidRPr="00F17339">
        <w:t>How significant is the Do</w:t>
      </w:r>
      <w:r>
        <w:t>ppler shift for H1 measurements</w:t>
      </w:r>
      <w:r w:rsidR="00D953D3">
        <w:fldChar w:fldCharType="begin"/>
      </w:r>
      <w:r>
        <w:instrText xml:space="preserve"> XE "</w:instrText>
      </w:r>
      <w:r w:rsidRPr="003E6973">
        <w:instrText>old computer</w:instrText>
      </w:r>
      <w:r>
        <w:instrText xml:space="preserve">" </w:instrText>
      </w:r>
      <w:r w:rsidR="00D953D3">
        <w:fldChar w:fldCharType="end"/>
      </w:r>
      <w:r>
        <w:t>?</w:t>
      </w:r>
    </w:p>
    <w:p w:rsidR="00F17339" w:rsidRDefault="00F17339" w:rsidP="00F17339">
      <w:r>
        <w:t>A: We see signals from neutral hydrogen atoms (H1 emission) at different frequencies. All those H1 sources are in motion, and a good rule of thumb is to examine the velocity Doppler shift over a 1.5MHz section of spectrum.  One can compute the velocity v for a given frequency from the Doppler shift:</w:t>
      </w:r>
    </w:p>
    <w:p w:rsidR="00F17339" w:rsidRDefault="006C3584" w:rsidP="00F17339">
      <m:oMathPara>
        <m:oMath>
          <m:f>
            <m:fPr>
              <m:ctrlPr>
                <w:rPr>
                  <w:rFonts w:ascii="Cambria Math" w:hAnsi="Cambria Math"/>
                  <w:i/>
                </w:rPr>
              </m:ctrlPr>
            </m:fPr>
            <m:num>
              <m:r>
                <w:rPr>
                  <w:rFonts w:ascii="Cambria Math" w:hAnsi="Cambria Math"/>
                </w:rPr>
                <m:t>v</m:t>
              </m:r>
            </m:num>
            <m:den>
              <m:r>
                <w:rPr>
                  <w:rFonts w:ascii="Cambria Math" w:hAnsi="Cambria Math"/>
                </w:rPr>
                <m:t>c</m:t>
              </m:r>
            </m:den>
          </m:f>
          <m:r>
            <w:rPr>
              <w:rFonts w:ascii="Cambria Math" w:hAnsi="Cambria Math"/>
            </w:rPr>
            <m:t>= ∆f/f</m:t>
          </m:r>
        </m:oMath>
      </m:oMathPara>
    </w:p>
    <w:p w:rsidR="00F17339" w:rsidRDefault="00F17339" w:rsidP="00F17339">
      <w:proofErr w:type="gramStart"/>
      <w:r>
        <w:t>where</w:t>
      </w:r>
      <w:proofErr w:type="gramEnd"/>
      <w:r>
        <w:t xml:space="preserve"> </w:t>
      </w:r>
      <m:oMath>
        <m:r>
          <w:rPr>
            <w:rFonts w:ascii="Cambria Math" w:hAnsi="Cambria Math"/>
          </w:rPr>
          <m:t>v</m:t>
        </m:r>
      </m:oMath>
      <w:r>
        <w:t xml:space="preserve"> is the velocity in question, </w:t>
      </w:r>
      <m:oMath>
        <m:r>
          <w:rPr>
            <w:rFonts w:ascii="Cambria Math" w:hAnsi="Cambria Math"/>
          </w:rPr>
          <m:t>c</m:t>
        </m:r>
      </m:oMath>
      <w:r>
        <w:t xml:space="preserve"> is light speed (3e8)m/s, </w:t>
      </w:r>
      <m:oMath>
        <m:r>
          <w:rPr>
            <w:rFonts w:ascii="Cambria Math" w:hAnsi="Cambria Math"/>
          </w:rPr>
          <m:t>∆f</m:t>
        </m:r>
      </m:oMath>
      <w:r>
        <w:t xml:space="preserve"> is the frequency range (1.5e6)Hz, and </w:t>
      </w:r>
      <m:oMath>
        <m:r>
          <w:rPr>
            <w:rFonts w:ascii="Cambria Math" w:hAnsi="Cambria Math"/>
          </w:rPr>
          <m:t>f</m:t>
        </m:r>
      </m:oMath>
      <w:r>
        <w:t xml:space="preserve"> is 1.42e9 Hz.</w:t>
      </w:r>
    </w:p>
    <w:p w:rsidR="00F17339" w:rsidRDefault="00F17339" w:rsidP="00F17339">
      <w:r>
        <w:t xml:space="preserve">This gives </w:t>
      </w:r>
      <m:oMath>
        <m:r>
          <w:rPr>
            <w:rFonts w:ascii="Cambria Math" w:hAnsi="Cambria Math"/>
          </w:rPr>
          <m:t>v</m:t>
        </m:r>
      </m:oMath>
      <w:r>
        <w:t xml:space="preserve"> = 316km/s, so the conversion factor is 3.16km/s per 1.5MHz.</w:t>
      </w:r>
    </w:p>
    <w:p w:rsidR="00F17339" w:rsidRDefault="00F17339" w:rsidP="00F17339"/>
    <w:p w:rsidR="00F17339" w:rsidRDefault="00F17339" w:rsidP="00D5113C">
      <w:r>
        <w:t xml:space="preserve">Q:  </w:t>
      </w:r>
      <w:r w:rsidR="00D5113C">
        <w:t xml:space="preserve">I am thinking about adding an RASDR2 that you describe and another antenna, probably a dish with much larger aperture.   Other than the limitation you mention about SPCY (5kHz spectra mode bandwidth) How do you think it will compare with the </w:t>
      </w:r>
      <w:proofErr w:type="gramStart"/>
      <w:r w:rsidR="00D5113C">
        <w:t xml:space="preserve">RASDR2 </w:t>
      </w:r>
      <w:proofErr w:type="gramEnd"/>
      <w:r w:rsidR="00D953D3">
        <w:fldChar w:fldCharType="begin"/>
      </w:r>
      <w:r>
        <w:instrText xml:space="preserve"> XE "</w:instrText>
      </w:r>
      <w:r w:rsidRPr="003E6973">
        <w:instrText>old computer</w:instrText>
      </w:r>
      <w:r>
        <w:instrText xml:space="preserve">" </w:instrText>
      </w:r>
      <w:r w:rsidR="00D953D3">
        <w:fldChar w:fldCharType="end"/>
      </w:r>
      <w:r>
        <w:t>?</w:t>
      </w:r>
    </w:p>
    <w:p w:rsidR="00F17339" w:rsidRDefault="00F17339" w:rsidP="00D5113C">
      <w:r>
        <w:t xml:space="preserve">A: </w:t>
      </w:r>
      <w:r w:rsidR="00D5113C">
        <w:t xml:space="preserve">I like both instruments. SPCY is a great special-purpose instrument and if you want </w:t>
      </w:r>
      <w:r w:rsidR="00E357CD">
        <w:t xml:space="preserve">only </w:t>
      </w:r>
      <w:r w:rsidR="00D5113C">
        <w:t xml:space="preserve">to </w:t>
      </w:r>
      <w:r w:rsidR="00E357CD">
        <w:t xml:space="preserve">record </w:t>
      </w:r>
      <w:r w:rsidR="00D5113C">
        <w:t xml:space="preserve">H1 spectra, then it's the way to go.  But RASDR2 can be reconfigured by software to do a variety of things.  I hope that you will work with us on some creative projects. </w:t>
      </w:r>
    </w:p>
    <w:p w:rsidR="00F17339" w:rsidRDefault="00F17339" w:rsidP="00F17339"/>
    <w:p w:rsidR="00F17339" w:rsidRDefault="00F17339" w:rsidP="00D5113C">
      <w:r>
        <w:t xml:space="preserve">Q:  </w:t>
      </w:r>
      <w:r w:rsidR="00D5113C">
        <w:t xml:space="preserve">I realize that is a very open ended question but I am thinking about stability of the oscillators to do RA as well as ability to do good radio astronomy and overall ease of use for someone who is not good with software and no programming </w:t>
      </w:r>
      <w:proofErr w:type="gramStart"/>
      <w:r w:rsidR="00D5113C">
        <w:t xml:space="preserve">ability </w:t>
      </w:r>
      <w:proofErr w:type="gramEnd"/>
      <w:r w:rsidR="00D953D3">
        <w:fldChar w:fldCharType="begin"/>
      </w:r>
      <w:r>
        <w:instrText xml:space="preserve"> XE "</w:instrText>
      </w:r>
      <w:r w:rsidRPr="003E6973">
        <w:instrText>old computer</w:instrText>
      </w:r>
      <w:r>
        <w:instrText xml:space="preserve">" </w:instrText>
      </w:r>
      <w:r w:rsidR="00D953D3">
        <w:fldChar w:fldCharType="end"/>
      </w:r>
      <w:r>
        <w:t>?</w:t>
      </w:r>
    </w:p>
    <w:p w:rsidR="00F17339" w:rsidRDefault="00F17339" w:rsidP="00D5113C">
      <w:r>
        <w:t xml:space="preserve">A: </w:t>
      </w:r>
      <w:r w:rsidR="00D5113C">
        <w:t xml:space="preserve">RASDR2 has a very stable TCXO.  In addition, it has an SMA connector to connect to an external GPS-stabilized frequency reference.  These GPS-stabilized sources are available from </w:t>
      </w:r>
      <w:proofErr w:type="spellStart"/>
      <w:r w:rsidR="00D5113C">
        <w:t>ebay</w:t>
      </w:r>
      <w:proofErr w:type="spellEnd"/>
      <w:r w:rsidR="00D5113C">
        <w:t xml:space="preserve">.  The old ones used Trimble GPS and were about $300 but the new ones (TCXO or </w:t>
      </w:r>
      <w:proofErr w:type="spellStart"/>
      <w:r w:rsidR="00D5113C">
        <w:t>Rb</w:t>
      </w:r>
      <w:proofErr w:type="spellEnd"/>
      <w:r w:rsidR="00D5113C">
        <w:t xml:space="preserve"> clock versions) appear to be about $140.  I haven't used them, but we stabilized to the NRAO facility clock last year for measurements at the SARA meeting</w:t>
      </w:r>
      <w:r>
        <w:t>.</w:t>
      </w:r>
    </w:p>
    <w:p w:rsidR="00F17339" w:rsidRDefault="00F17339" w:rsidP="00F17339"/>
    <w:p w:rsidR="00F17339" w:rsidRDefault="00F17339" w:rsidP="00C658A6">
      <w:r>
        <w:t xml:space="preserve">Q:  </w:t>
      </w:r>
      <w:r w:rsidR="00C658A6">
        <w:t xml:space="preserve">Does the </w:t>
      </w:r>
      <w:proofErr w:type="spellStart"/>
      <w:r w:rsidR="00C658A6">
        <w:t>RASDRviewer</w:t>
      </w:r>
      <w:proofErr w:type="spellEnd"/>
      <w:r w:rsidR="00C658A6">
        <w:t xml:space="preserve"> have the math programs to do FFT analysis in it or does it access the math software come from some other </w:t>
      </w:r>
      <w:proofErr w:type="gramStart"/>
      <w:r w:rsidR="00C658A6">
        <w:t xml:space="preserve">site </w:t>
      </w:r>
      <w:proofErr w:type="gramEnd"/>
      <w:r w:rsidR="00D953D3">
        <w:fldChar w:fldCharType="begin"/>
      </w:r>
      <w:r>
        <w:instrText xml:space="preserve"> XE "</w:instrText>
      </w:r>
      <w:r w:rsidRPr="003E6973">
        <w:instrText>old computer</w:instrText>
      </w:r>
      <w:r>
        <w:instrText xml:space="preserve">" </w:instrText>
      </w:r>
      <w:r w:rsidR="00D953D3">
        <w:fldChar w:fldCharType="end"/>
      </w:r>
      <w:r>
        <w:t>?</w:t>
      </w:r>
    </w:p>
    <w:p w:rsidR="00F17339" w:rsidRDefault="00F17339" w:rsidP="00F17339">
      <w:r>
        <w:t xml:space="preserve">A: </w:t>
      </w:r>
      <w:r w:rsidR="00C658A6" w:rsidRPr="00C658A6">
        <w:t xml:space="preserve">It contains the math programs. The FFT analysis in </w:t>
      </w:r>
      <w:proofErr w:type="spellStart"/>
      <w:r w:rsidR="00C658A6" w:rsidRPr="00C658A6">
        <w:t>RASDRviewer</w:t>
      </w:r>
      <w:proofErr w:type="spellEnd"/>
      <w:r w:rsidR="00C658A6" w:rsidRPr="00C658A6">
        <w:t xml:space="preserve"> is done by </w:t>
      </w:r>
      <w:proofErr w:type="gramStart"/>
      <w:r w:rsidR="00C658A6" w:rsidRPr="00C658A6">
        <w:t>FFTW,</w:t>
      </w:r>
      <w:proofErr w:type="gramEnd"/>
      <w:r w:rsidR="00C658A6" w:rsidRPr="00C658A6">
        <w:t xml:space="preserve"> developed at MIT</w:t>
      </w:r>
      <w:r>
        <w:t>.</w:t>
      </w:r>
    </w:p>
    <w:p w:rsidR="00B57CCF" w:rsidRDefault="00B57CCF" w:rsidP="0091164F"/>
    <w:p w:rsidR="00D0435F" w:rsidRDefault="00D0435F">
      <w:pPr>
        <w:rPr>
          <w:rFonts w:asciiTheme="majorHAnsi" w:eastAsiaTheme="majorEastAsia" w:hAnsiTheme="majorHAnsi" w:cstheme="majorBidi"/>
          <w:b/>
          <w:bCs/>
          <w:color w:val="365F91" w:themeColor="accent1" w:themeShade="BF"/>
          <w:sz w:val="28"/>
          <w:szCs w:val="28"/>
        </w:rPr>
      </w:pPr>
      <w:r>
        <w:br w:type="page"/>
      </w:r>
    </w:p>
    <w:p w:rsidR="00264C55" w:rsidRDefault="00D37271">
      <w:pPr>
        <w:pStyle w:val="Heading2"/>
      </w:pPr>
      <w:bookmarkStart w:id="234" w:name="_Toc420167577"/>
      <w:r>
        <w:lastRenderedPageBreak/>
        <w:t xml:space="preserve">RASDR &amp; </w:t>
      </w:r>
      <w:r w:rsidR="00022324">
        <w:t xml:space="preserve">Myriad RF </w:t>
      </w:r>
      <w:r>
        <w:t>connectors details</w:t>
      </w:r>
      <w:bookmarkEnd w:id="234"/>
    </w:p>
    <w:p w:rsidR="00264C55" w:rsidRDefault="00D37271">
      <w:pPr>
        <w:pStyle w:val="Heading3"/>
      </w:pPr>
      <w:bookmarkStart w:id="235" w:name="_Toc420167578"/>
      <w:r>
        <w:t xml:space="preserve">X1 Connector - </w:t>
      </w:r>
      <w:proofErr w:type="spellStart"/>
      <w:r>
        <w:t>DigiRed</w:t>
      </w:r>
      <w:proofErr w:type="spellEnd"/>
      <w:r>
        <w:t xml:space="preserve"> to Myriad</w:t>
      </w:r>
      <w:bookmarkEnd w:id="235"/>
    </w:p>
    <w:p w:rsidR="00264C55" w:rsidRDefault="00022324">
      <w:pPr>
        <w:jc w:val="both"/>
        <w:rPr>
          <w:b/>
          <w:color w:val="000000"/>
        </w:rPr>
      </w:pPr>
      <w:r>
        <w:t xml:space="preserve">The </w:t>
      </w:r>
      <w:r>
        <w:rPr>
          <w:color w:val="000000"/>
        </w:rPr>
        <w:t xml:space="preserve">Myriad-RF </w:t>
      </w:r>
      <w:r>
        <w:t xml:space="preserve">board X3 connector (type </w:t>
      </w:r>
      <w:r>
        <w:rPr>
          <w:color w:val="000000"/>
        </w:rPr>
        <w:t>FX10A-80P0) is pin compatible with J1 connector on interface board</w:t>
      </w:r>
      <w:r>
        <w:t>.</w:t>
      </w:r>
      <w:r>
        <w:rPr>
          <w:color w:val="000000"/>
        </w:rPr>
        <w:t xml:space="preserve"> It provides the digital and SPI interface for LMS6002DFN together with the supply voltage and GPIO control for RF switches for Myriad-RF board. The pin descriptions on this connector are given in the table below:  </w:t>
      </w:r>
    </w:p>
    <w:tbl>
      <w:tblPr>
        <w:tblW w:w="811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10"/>
        <w:gridCol w:w="1324"/>
        <w:gridCol w:w="1644"/>
        <w:gridCol w:w="4140"/>
      </w:tblGrid>
      <w:tr w:rsidR="00022324" w:rsidRPr="00A80FD5" w:rsidTr="00A80FD5">
        <w:trPr>
          <w:trHeight w:val="490"/>
          <w:jc w:val="center"/>
        </w:trPr>
        <w:tc>
          <w:tcPr>
            <w:tcW w:w="1010" w:type="dxa"/>
            <w:tcBorders>
              <w:top w:val="single" w:sz="4" w:space="0" w:color="auto"/>
              <w:left w:val="single" w:sz="4" w:space="0" w:color="auto"/>
              <w:bottom w:val="single" w:sz="18" w:space="0" w:color="auto"/>
              <w:right w:val="single" w:sz="4" w:space="0" w:color="auto"/>
            </w:tcBorders>
            <w:shd w:val="clear" w:color="auto" w:fill="FFFF00"/>
            <w:vAlign w:val="center"/>
            <w:hideMark/>
          </w:tcPr>
          <w:p w:rsidR="00264C55" w:rsidRDefault="0044053D">
            <w:pPr>
              <w:spacing w:after="0" w:line="240" w:lineRule="auto"/>
              <w:jc w:val="center"/>
              <w:rPr>
                <w:b/>
                <w:sz w:val="20"/>
                <w:szCs w:val="20"/>
              </w:rPr>
            </w:pPr>
            <w:r w:rsidRPr="0044053D">
              <w:rPr>
                <w:b/>
                <w:sz w:val="20"/>
                <w:szCs w:val="20"/>
              </w:rPr>
              <w:t>Pin No</w:t>
            </w:r>
          </w:p>
        </w:tc>
        <w:tc>
          <w:tcPr>
            <w:tcW w:w="1324" w:type="dxa"/>
            <w:tcBorders>
              <w:top w:val="single" w:sz="4" w:space="0" w:color="auto"/>
              <w:left w:val="single" w:sz="4" w:space="0" w:color="auto"/>
              <w:bottom w:val="single" w:sz="18" w:space="0" w:color="auto"/>
              <w:right w:val="single" w:sz="4" w:space="0" w:color="auto"/>
            </w:tcBorders>
            <w:shd w:val="clear" w:color="auto" w:fill="FFFF00"/>
            <w:vAlign w:val="center"/>
            <w:hideMark/>
          </w:tcPr>
          <w:p w:rsidR="00264C55" w:rsidRDefault="0044053D">
            <w:pPr>
              <w:spacing w:after="0" w:line="240" w:lineRule="auto"/>
              <w:jc w:val="center"/>
              <w:rPr>
                <w:b/>
                <w:sz w:val="20"/>
                <w:szCs w:val="20"/>
              </w:rPr>
            </w:pPr>
            <w:r w:rsidRPr="0044053D">
              <w:rPr>
                <w:b/>
                <w:sz w:val="20"/>
                <w:szCs w:val="20"/>
              </w:rPr>
              <w:t>Pin Name</w:t>
            </w:r>
          </w:p>
        </w:tc>
        <w:tc>
          <w:tcPr>
            <w:tcW w:w="1644" w:type="dxa"/>
            <w:tcBorders>
              <w:top w:val="single" w:sz="4" w:space="0" w:color="auto"/>
              <w:left w:val="single" w:sz="4" w:space="0" w:color="auto"/>
              <w:bottom w:val="single" w:sz="18" w:space="0" w:color="auto"/>
              <w:right w:val="single" w:sz="4" w:space="0" w:color="auto"/>
            </w:tcBorders>
            <w:shd w:val="clear" w:color="auto" w:fill="FFFF00"/>
            <w:vAlign w:val="center"/>
            <w:hideMark/>
          </w:tcPr>
          <w:p w:rsidR="00264C55" w:rsidRDefault="0044053D">
            <w:pPr>
              <w:spacing w:after="0" w:line="240" w:lineRule="auto"/>
              <w:jc w:val="center"/>
              <w:rPr>
                <w:b/>
                <w:sz w:val="20"/>
                <w:szCs w:val="20"/>
              </w:rPr>
            </w:pPr>
            <w:r w:rsidRPr="0044053D">
              <w:rPr>
                <w:b/>
                <w:sz w:val="20"/>
                <w:szCs w:val="20"/>
              </w:rPr>
              <w:t>Type</w:t>
            </w:r>
          </w:p>
        </w:tc>
        <w:tc>
          <w:tcPr>
            <w:tcW w:w="4140" w:type="dxa"/>
            <w:tcBorders>
              <w:top w:val="single" w:sz="4" w:space="0" w:color="auto"/>
              <w:left w:val="single" w:sz="4" w:space="0" w:color="auto"/>
              <w:bottom w:val="single" w:sz="18" w:space="0" w:color="auto"/>
              <w:right w:val="single" w:sz="4" w:space="0" w:color="auto"/>
            </w:tcBorders>
            <w:shd w:val="clear" w:color="auto" w:fill="FFFF00"/>
            <w:vAlign w:val="center"/>
            <w:hideMark/>
          </w:tcPr>
          <w:p w:rsidR="00264C55" w:rsidRDefault="0044053D">
            <w:pPr>
              <w:spacing w:after="0" w:line="240" w:lineRule="auto"/>
              <w:jc w:val="center"/>
              <w:rPr>
                <w:b/>
                <w:sz w:val="20"/>
                <w:szCs w:val="20"/>
              </w:rPr>
            </w:pPr>
            <w:r w:rsidRPr="0044053D">
              <w:rPr>
                <w:b/>
                <w:sz w:val="20"/>
                <w:szCs w:val="20"/>
              </w:rPr>
              <w:t>Description</w:t>
            </w:r>
          </w:p>
        </w:tc>
      </w:tr>
      <w:tr w:rsidR="00022324" w:rsidRPr="00A80FD5" w:rsidTr="00A80FD5">
        <w:trPr>
          <w:trHeight w:val="340"/>
          <w:jc w:val="center"/>
        </w:trPr>
        <w:tc>
          <w:tcPr>
            <w:tcW w:w="1010" w:type="dxa"/>
            <w:tcBorders>
              <w:top w:val="single" w:sz="18" w:space="0" w:color="auto"/>
              <w:left w:val="single" w:sz="4" w:space="0" w:color="auto"/>
              <w:bottom w:val="single" w:sz="4" w:space="0" w:color="auto"/>
              <w:right w:val="single" w:sz="4" w:space="0" w:color="auto"/>
            </w:tcBorders>
            <w:hideMark/>
          </w:tcPr>
          <w:p w:rsidR="00264C55" w:rsidRDefault="0044053D">
            <w:pPr>
              <w:spacing w:after="0"/>
              <w:jc w:val="center"/>
              <w:rPr>
                <w:sz w:val="20"/>
                <w:szCs w:val="20"/>
              </w:rPr>
            </w:pPr>
            <w:r w:rsidRPr="0044053D">
              <w:rPr>
                <w:sz w:val="20"/>
                <w:szCs w:val="20"/>
              </w:rPr>
              <w:t>1</w:t>
            </w:r>
          </w:p>
        </w:tc>
        <w:tc>
          <w:tcPr>
            <w:tcW w:w="1324" w:type="dxa"/>
            <w:tcBorders>
              <w:top w:val="single" w:sz="18"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+5 V</w:t>
            </w:r>
          </w:p>
        </w:tc>
        <w:tc>
          <w:tcPr>
            <w:tcW w:w="1644" w:type="dxa"/>
            <w:tcBorders>
              <w:top w:val="single" w:sz="18"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in DC</w:t>
            </w:r>
          </w:p>
        </w:tc>
        <w:tc>
          <w:tcPr>
            <w:tcW w:w="4140" w:type="dxa"/>
            <w:tcBorders>
              <w:top w:val="single" w:sz="18"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 xml:space="preserve">+5 V power supply  </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center"/>
              <w:rPr>
                <w:sz w:val="20"/>
                <w:szCs w:val="20"/>
              </w:rPr>
            </w:pPr>
            <w:r w:rsidRPr="0044053D">
              <w:rPr>
                <w:sz w:val="20"/>
                <w:szCs w:val="20"/>
              </w:rPr>
              <w:t>2</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+5 V</w:t>
            </w:r>
          </w:p>
        </w:tc>
        <w:tc>
          <w:tcPr>
            <w:tcW w:w="164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in DC</w:t>
            </w: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 xml:space="preserve">+5 V power supply  </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center"/>
              <w:rPr>
                <w:sz w:val="20"/>
                <w:szCs w:val="20"/>
              </w:rPr>
            </w:pPr>
            <w:r w:rsidRPr="0044053D">
              <w:rPr>
                <w:sz w:val="20"/>
                <w:szCs w:val="20"/>
              </w:rPr>
              <w:t>3</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+5 V</w:t>
            </w:r>
          </w:p>
        </w:tc>
        <w:tc>
          <w:tcPr>
            <w:tcW w:w="164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in DC</w:t>
            </w: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 xml:space="preserve">+5 V power supply  </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center"/>
              <w:rPr>
                <w:sz w:val="20"/>
                <w:szCs w:val="20"/>
              </w:rPr>
            </w:pPr>
            <w:r w:rsidRPr="0044053D">
              <w:rPr>
                <w:sz w:val="20"/>
                <w:szCs w:val="20"/>
              </w:rPr>
              <w:t>4</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+5 V</w:t>
            </w:r>
          </w:p>
        </w:tc>
        <w:tc>
          <w:tcPr>
            <w:tcW w:w="164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in DC</w:t>
            </w: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 xml:space="preserve">+5 V power supply  </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center"/>
              <w:rPr>
                <w:sz w:val="20"/>
                <w:szCs w:val="20"/>
              </w:rPr>
            </w:pPr>
            <w:r w:rsidRPr="0044053D">
              <w:rPr>
                <w:sz w:val="20"/>
                <w:szCs w:val="20"/>
              </w:rPr>
              <w:t>5</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GND</w:t>
            </w:r>
          </w:p>
        </w:tc>
        <w:tc>
          <w:tcPr>
            <w:tcW w:w="1644" w:type="dxa"/>
            <w:tcBorders>
              <w:top w:val="single" w:sz="4" w:space="0" w:color="auto"/>
              <w:left w:val="single" w:sz="4" w:space="0" w:color="auto"/>
              <w:bottom w:val="single" w:sz="4" w:space="0" w:color="auto"/>
              <w:right w:val="single" w:sz="4" w:space="0" w:color="auto"/>
            </w:tcBorders>
          </w:tcPr>
          <w:p w:rsidR="00264C55" w:rsidRDefault="00264C55">
            <w:pPr>
              <w:spacing w:after="0"/>
              <w:jc w:val="both"/>
              <w:rPr>
                <w:sz w:val="20"/>
                <w:szCs w:val="20"/>
              </w:rPr>
            </w:pP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Ground pin</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center"/>
              <w:rPr>
                <w:sz w:val="20"/>
                <w:szCs w:val="20"/>
              </w:rPr>
            </w:pPr>
            <w:r w:rsidRPr="0044053D">
              <w:rPr>
                <w:sz w:val="20"/>
                <w:szCs w:val="20"/>
              </w:rPr>
              <w:t>6</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GND</w:t>
            </w:r>
          </w:p>
        </w:tc>
        <w:tc>
          <w:tcPr>
            <w:tcW w:w="1644" w:type="dxa"/>
            <w:tcBorders>
              <w:top w:val="single" w:sz="4" w:space="0" w:color="auto"/>
              <w:left w:val="single" w:sz="4" w:space="0" w:color="auto"/>
              <w:bottom w:val="single" w:sz="4" w:space="0" w:color="auto"/>
              <w:right w:val="single" w:sz="4" w:space="0" w:color="auto"/>
            </w:tcBorders>
          </w:tcPr>
          <w:p w:rsidR="00264C55" w:rsidRDefault="00264C55">
            <w:pPr>
              <w:spacing w:after="0"/>
              <w:jc w:val="both"/>
              <w:rPr>
                <w:sz w:val="20"/>
                <w:szCs w:val="20"/>
              </w:rPr>
            </w:pP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Ground pin</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center"/>
              <w:rPr>
                <w:sz w:val="20"/>
                <w:szCs w:val="20"/>
              </w:rPr>
            </w:pPr>
            <w:r w:rsidRPr="0044053D">
              <w:rPr>
                <w:sz w:val="20"/>
                <w:szCs w:val="20"/>
              </w:rPr>
              <w:t>7</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+3.3V</w:t>
            </w:r>
          </w:p>
        </w:tc>
        <w:tc>
          <w:tcPr>
            <w:tcW w:w="164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in DC</w:t>
            </w: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 xml:space="preserve">+3.3 V power supply optional  </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center"/>
              <w:rPr>
                <w:sz w:val="20"/>
                <w:szCs w:val="20"/>
              </w:rPr>
            </w:pPr>
            <w:r w:rsidRPr="0044053D">
              <w:rPr>
                <w:sz w:val="20"/>
                <w:szCs w:val="20"/>
              </w:rPr>
              <w:t>8</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+3.3 V</w:t>
            </w:r>
          </w:p>
        </w:tc>
        <w:tc>
          <w:tcPr>
            <w:tcW w:w="164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in DC</w:t>
            </w: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+3.3 V power supply optional</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center"/>
              <w:rPr>
                <w:sz w:val="20"/>
                <w:szCs w:val="20"/>
              </w:rPr>
            </w:pPr>
            <w:r w:rsidRPr="0044053D">
              <w:rPr>
                <w:sz w:val="20"/>
                <w:szCs w:val="20"/>
              </w:rPr>
              <w:t>9</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+3.3V</w:t>
            </w:r>
          </w:p>
        </w:tc>
        <w:tc>
          <w:tcPr>
            <w:tcW w:w="164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in DC</w:t>
            </w: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+3.3 V power supply optional</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center"/>
              <w:rPr>
                <w:sz w:val="20"/>
                <w:szCs w:val="20"/>
              </w:rPr>
            </w:pPr>
            <w:r w:rsidRPr="0044053D">
              <w:rPr>
                <w:sz w:val="20"/>
                <w:szCs w:val="20"/>
              </w:rPr>
              <w:t>10</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+3.3V</w:t>
            </w:r>
          </w:p>
        </w:tc>
        <w:tc>
          <w:tcPr>
            <w:tcW w:w="164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in DC</w:t>
            </w: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+3.3 V power supply optional</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center"/>
              <w:rPr>
                <w:sz w:val="20"/>
                <w:szCs w:val="20"/>
              </w:rPr>
            </w:pPr>
            <w:r w:rsidRPr="0044053D">
              <w:rPr>
                <w:sz w:val="20"/>
                <w:szCs w:val="20"/>
              </w:rPr>
              <w:t>11</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GND</w:t>
            </w:r>
          </w:p>
        </w:tc>
        <w:tc>
          <w:tcPr>
            <w:tcW w:w="1644" w:type="dxa"/>
            <w:tcBorders>
              <w:top w:val="single" w:sz="4" w:space="0" w:color="auto"/>
              <w:left w:val="single" w:sz="4" w:space="0" w:color="auto"/>
              <w:bottom w:val="single" w:sz="4" w:space="0" w:color="auto"/>
              <w:right w:val="single" w:sz="4" w:space="0" w:color="auto"/>
            </w:tcBorders>
          </w:tcPr>
          <w:p w:rsidR="00264C55" w:rsidRDefault="00264C55">
            <w:pPr>
              <w:spacing w:after="0"/>
              <w:jc w:val="both"/>
              <w:rPr>
                <w:sz w:val="20"/>
                <w:szCs w:val="20"/>
              </w:rPr>
            </w:pP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Ground pin</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center"/>
              <w:rPr>
                <w:sz w:val="20"/>
                <w:szCs w:val="20"/>
              </w:rPr>
            </w:pPr>
            <w:r w:rsidRPr="0044053D">
              <w:rPr>
                <w:sz w:val="20"/>
                <w:szCs w:val="20"/>
              </w:rPr>
              <w:t>12</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GND</w:t>
            </w:r>
          </w:p>
        </w:tc>
        <w:tc>
          <w:tcPr>
            <w:tcW w:w="1644" w:type="dxa"/>
            <w:tcBorders>
              <w:top w:val="single" w:sz="4" w:space="0" w:color="auto"/>
              <w:left w:val="single" w:sz="4" w:space="0" w:color="auto"/>
              <w:bottom w:val="single" w:sz="4" w:space="0" w:color="auto"/>
              <w:right w:val="single" w:sz="4" w:space="0" w:color="auto"/>
            </w:tcBorders>
          </w:tcPr>
          <w:p w:rsidR="00264C55" w:rsidRDefault="00264C55">
            <w:pPr>
              <w:spacing w:after="0"/>
              <w:jc w:val="both"/>
              <w:rPr>
                <w:sz w:val="20"/>
                <w:szCs w:val="20"/>
              </w:rPr>
            </w:pP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Ground pin</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center"/>
              <w:rPr>
                <w:sz w:val="20"/>
                <w:szCs w:val="20"/>
              </w:rPr>
            </w:pPr>
            <w:r w:rsidRPr="0044053D">
              <w:rPr>
                <w:sz w:val="20"/>
                <w:szCs w:val="20"/>
              </w:rPr>
              <w:t>13</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w:t>
            </w:r>
          </w:p>
        </w:tc>
        <w:tc>
          <w:tcPr>
            <w:tcW w:w="1644" w:type="dxa"/>
            <w:tcBorders>
              <w:top w:val="single" w:sz="4" w:space="0" w:color="auto"/>
              <w:left w:val="single" w:sz="4" w:space="0" w:color="auto"/>
              <w:bottom w:val="single" w:sz="4" w:space="0" w:color="auto"/>
              <w:right w:val="single" w:sz="4" w:space="0" w:color="auto"/>
            </w:tcBorders>
          </w:tcPr>
          <w:p w:rsidR="00264C55" w:rsidRDefault="00264C55">
            <w:pPr>
              <w:spacing w:after="0"/>
              <w:jc w:val="both"/>
              <w:rPr>
                <w:sz w:val="20"/>
                <w:szCs w:val="20"/>
              </w:rPr>
            </w:pP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Not used</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center"/>
              <w:rPr>
                <w:sz w:val="20"/>
                <w:szCs w:val="20"/>
              </w:rPr>
            </w:pPr>
            <w:r w:rsidRPr="0044053D">
              <w:rPr>
                <w:sz w:val="20"/>
                <w:szCs w:val="20"/>
              </w:rPr>
              <w:t>14</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w:t>
            </w:r>
          </w:p>
        </w:tc>
        <w:tc>
          <w:tcPr>
            <w:tcW w:w="1644" w:type="dxa"/>
            <w:tcBorders>
              <w:top w:val="single" w:sz="4" w:space="0" w:color="auto"/>
              <w:left w:val="single" w:sz="4" w:space="0" w:color="auto"/>
              <w:bottom w:val="single" w:sz="4" w:space="0" w:color="auto"/>
              <w:right w:val="single" w:sz="4" w:space="0" w:color="auto"/>
            </w:tcBorders>
          </w:tcPr>
          <w:p w:rsidR="00264C55" w:rsidRDefault="00264C55">
            <w:pPr>
              <w:spacing w:after="0"/>
              <w:jc w:val="both"/>
              <w:rPr>
                <w:sz w:val="20"/>
                <w:szCs w:val="20"/>
              </w:rPr>
            </w:pP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Not used</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center"/>
              <w:rPr>
                <w:sz w:val="20"/>
                <w:szCs w:val="20"/>
              </w:rPr>
            </w:pPr>
            <w:r w:rsidRPr="0044053D">
              <w:rPr>
                <w:sz w:val="20"/>
                <w:szCs w:val="20"/>
              </w:rPr>
              <w:t>15</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w:t>
            </w:r>
          </w:p>
        </w:tc>
        <w:tc>
          <w:tcPr>
            <w:tcW w:w="1644" w:type="dxa"/>
            <w:tcBorders>
              <w:top w:val="single" w:sz="4" w:space="0" w:color="auto"/>
              <w:left w:val="single" w:sz="4" w:space="0" w:color="auto"/>
              <w:bottom w:val="single" w:sz="4" w:space="0" w:color="auto"/>
              <w:right w:val="single" w:sz="4" w:space="0" w:color="auto"/>
            </w:tcBorders>
          </w:tcPr>
          <w:p w:rsidR="00264C55" w:rsidRDefault="00264C55">
            <w:pPr>
              <w:spacing w:after="0"/>
              <w:jc w:val="both"/>
              <w:rPr>
                <w:sz w:val="20"/>
                <w:szCs w:val="20"/>
              </w:rPr>
            </w:pP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Not used</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center"/>
              <w:rPr>
                <w:sz w:val="20"/>
                <w:szCs w:val="20"/>
              </w:rPr>
            </w:pPr>
            <w:r w:rsidRPr="0044053D">
              <w:rPr>
                <w:sz w:val="20"/>
                <w:szCs w:val="20"/>
              </w:rPr>
              <w:t>16</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w:t>
            </w:r>
          </w:p>
        </w:tc>
        <w:tc>
          <w:tcPr>
            <w:tcW w:w="1644" w:type="dxa"/>
            <w:tcBorders>
              <w:top w:val="single" w:sz="4" w:space="0" w:color="auto"/>
              <w:left w:val="single" w:sz="4" w:space="0" w:color="auto"/>
              <w:bottom w:val="single" w:sz="4" w:space="0" w:color="auto"/>
              <w:right w:val="single" w:sz="4" w:space="0" w:color="auto"/>
            </w:tcBorders>
          </w:tcPr>
          <w:p w:rsidR="00264C55" w:rsidRDefault="00264C55">
            <w:pPr>
              <w:spacing w:after="0"/>
              <w:jc w:val="both"/>
              <w:rPr>
                <w:sz w:val="20"/>
                <w:szCs w:val="20"/>
              </w:rPr>
            </w:pP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Not used</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center"/>
              <w:rPr>
                <w:sz w:val="20"/>
                <w:szCs w:val="20"/>
              </w:rPr>
            </w:pPr>
            <w:r w:rsidRPr="0044053D">
              <w:rPr>
                <w:sz w:val="20"/>
                <w:szCs w:val="20"/>
              </w:rPr>
              <w:t>17</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GND</w:t>
            </w:r>
          </w:p>
        </w:tc>
        <w:tc>
          <w:tcPr>
            <w:tcW w:w="1644" w:type="dxa"/>
            <w:tcBorders>
              <w:top w:val="single" w:sz="4" w:space="0" w:color="auto"/>
              <w:left w:val="single" w:sz="4" w:space="0" w:color="auto"/>
              <w:bottom w:val="single" w:sz="4" w:space="0" w:color="auto"/>
              <w:right w:val="single" w:sz="4" w:space="0" w:color="auto"/>
            </w:tcBorders>
          </w:tcPr>
          <w:p w:rsidR="00264C55" w:rsidRDefault="00264C55">
            <w:pPr>
              <w:spacing w:after="0"/>
              <w:jc w:val="both"/>
              <w:rPr>
                <w:sz w:val="20"/>
                <w:szCs w:val="20"/>
              </w:rPr>
            </w:pP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Ground pin</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center"/>
              <w:rPr>
                <w:sz w:val="20"/>
                <w:szCs w:val="20"/>
              </w:rPr>
            </w:pPr>
            <w:r w:rsidRPr="0044053D">
              <w:rPr>
                <w:sz w:val="20"/>
                <w:szCs w:val="20"/>
              </w:rPr>
              <w:t>18</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GND</w:t>
            </w:r>
          </w:p>
        </w:tc>
        <w:tc>
          <w:tcPr>
            <w:tcW w:w="1644" w:type="dxa"/>
            <w:tcBorders>
              <w:top w:val="single" w:sz="4" w:space="0" w:color="auto"/>
              <w:left w:val="single" w:sz="4" w:space="0" w:color="auto"/>
              <w:bottom w:val="single" w:sz="4" w:space="0" w:color="auto"/>
              <w:right w:val="single" w:sz="4" w:space="0" w:color="auto"/>
            </w:tcBorders>
          </w:tcPr>
          <w:p w:rsidR="00264C55" w:rsidRDefault="00264C55">
            <w:pPr>
              <w:spacing w:after="0"/>
              <w:jc w:val="both"/>
              <w:rPr>
                <w:sz w:val="20"/>
                <w:szCs w:val="20"/>
              </w:rPr>
            </w:pP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Ground pin</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center"/>
              <w:rPr>
                <w:sz w:val="20"/>
                <w:szCs w:val="20"/>
              </w:rPr>
            </w:pPr>
            <w:r w:rsidRPr="0044053D">
              <w:rPr>
                <w:sz w:val="20"/>
                <w:szCs w:val="20"/>
              </w:rPr>
              <w:t>19</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TXIQSEL</w:t>
            </w:r>
          </w:p>
        </w:tc>
        <w:tc>
          <w:tcPr>
            <w:tcW w:w="164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 xml:space="preserve">in </w:t>
            </w:r>
            <w:proofErr w:type="spellStart"/>
            <w:r w:rsidRPr="0044053D">
              <w:rPr>
                <w:sz w:val="20"/>
                <w:szCs w:val="20"/>
              </w:rPr>
              <w:t>cmos</w:t>
            </w:r>
            <w:proofErr w:type="spellEnd"/>
            <w:r w:rsidRPr="0044053D">
              <w:rPr>
                <w:sz w:val="20"/>
                <w:szCs w:val="20"/>
              </w:rPr>
              <w:t xml:space="preserve"> </w:t>
            </w:r>
          </w:p>
        </w:tc>
        <w:tc>
          <w:tcPr>
            <w:tcW w:w="4140"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rPr>
                <w:rFonts w:cs="Arial"/>
                <w:sz w:val="20"/>
                <w:szCs w:val="20"/>
                <w:lang w:eastAsia="en-GB"/>
              </w:rPr>
            </w:pPr>
            <w:r w:rsidRPr="0044053D">
              <w:rPr>
                <w:rFonts w:cs="Arial"/>
                <w:sz w:val="20"/>
                <w:szCs w:val="20"/>
                <w:lang w:eastAsia="en-GB"/>
              </w:rPr>
              <w:t>TX digital interface IQ flag</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center"/>
              <w:rPr>
                <w:sz w:val="20"/>
                <w:szCs w:val="20"/>
              </w:rPr>
            </w:pPr>
            <w:r w:rsidRPr="0044053D">
              <w:rPr>
                <w:sz w:val="20"/>
                <w:szCs w:val="20"/>
              </w:rPr>
              <w:t>20</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w:t>
            </w:r>
          </w:p>
        </w:tc>
        <w:tc>
          <w:tcPr>
            <w:tcW w:w="1644" w:type="dxa"/>
            <w:tcBorders>
              <w:top w:val="single" w:sz="4" w:space="0" w:color="auto"/>
              <w:left w:val="single" w:sz="4" w:space="0" w:color="auto"/>
              <w:bottom w:val="single" w:sz="4" w:space="0" w:color="auto"/>
              <w:right w:val="single" w:sz="4" w:space="0" w:color="auto"/>
            </w:tcBorders>
          </w:tcPr>
          <w:p w:rsidR="00264C55" w:rsidRDefault="00264C55">
            <w:pPr>
              <w:spacing w:after="0"/>
              <w:jc w:val="both"/>
              <w:rPr>
                <w:sz w:val="20"/>
                <w:szCs w:val="20"/>
              </w:rPr>
            </w:pP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Not used</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center"/>
              <w:rPr>
                <w:sz w:val="20"/>
                <w:szCs w:val="20"/>
              </w:rPr>
            </w:pPr>
            <w:r w:rsidRPr="0044053D">
              <w:rPr>
                <w:sz w:val="20"/>
                <w:szCs w:val="20"/>
              </w:rPr>
              <w:t>21</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w:t>
            </w:r>
          </w:p>
        </w:tc>
        <w:tc>
          <w:tcPr>
            <w:tcW w:w="1644" w:type="dxa"/>
            <w:tcBorders>
              <w:top w:val="single" w:sz="4" w:space="0" w:color="auto"/>
              <w:left w:val="single" w:sz="4" w:space="0" w:color="auto"/>
              <w:bottom w:val="single" w:sz="4" w:space="0" w:color="auto"/>
              <w:right w:val="single" w:sz="4" w:space="0" w:color="auto"/>
            </w:tcBorders>
          </w:tcPr>
          <w:p w:rsidR="00264C55" w:rsidRDefault="00264C55">
            <w:pPr>
              <w:spacing w:after="0"/>
              <w:jc w:val="both"/>
              <w:rPr>
                <w:sz w:val="20"/>
                <w:szCs w:val="20"/>
              </w:rPr>
            </w:pP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Not used</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center"/>
              <w:rPr>
                <w:sz w:val="20"/>
                <w:szCs w:val="20"/>
              </w:rPr>
            </w:pPr>
            <w:r w:rsidRPr="0044053D">
              <w:rPr>
                <w:sz w:val="20"/>
                <w:szCs w:val="20"/>
              </w:rPr>
              <w:t>22</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w:t>
            </w:r>
          </w:p>
        </w:tc>
        <w:tc>
          <w:tcPr>
            <w:tcW w:w="1644" w:type="dxa"/>
            <w:tcBorders>
              <w:top w:val="single" w:sz="4" w:space="0" w:color="auto"/>
              <w:left w:val="single" w:sz="4" w:space="0" w:color="auto"/>
              <w:bottom w:val="single" w:sz="4" w:space="0" w:color="auto"/>
              <w:right w:val="single" w:sz="4" w:space="0" w:color="auto"/>
            </w:tcBorders>
          </w:tcPr>
          <w:p w:rsidR="00264C55" w:rsidRDefault="00264C55">
            <w:pPr>
              <w:spacing w:after="0"/>
              <w:jc w:val="both"/>
              <w:rPr>
                <w:sz w:val="20"/>
                <w:szCs w:val="20"/>
              </w:rPr>
            </w:pP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Not used</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center"/>
              <w:rPr>
                <w:sz w:val="20"/>
                <w:szCs w:val="20"/>
              </w:rPr>
            </w:pPr>
            <w:r w:rsidRPr="0044053D">
              <w:rPr>
                <w:sz w:val="20"/>
                <w:szCs w:val="20"/>
              </w:rPr>
              <w:t>23</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TXD0</w:t>
            </w:r>
          </w:p>
        </w:tc>
        <w:tc>
          <w:tcPr>
            <w:tcW w:w="164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 xml:space="preserve">in </w:t>
            </w:r>
            <w:proofErr w:type="spellStart"/>
            <w:r w:rsidRPr="0044053D">
              <w:rPr>
                <w:sz w:val="20"/>
                <w:szCs w:val="20"/>
              </w:rPr>
              <w:t>cmos</w:t>
            </w:r>
            <w:proofErr w:type="spellEnd"/>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DACs digital input, bit 0 (LSB)</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center"/>
              <w:rPr>
                <w:sz w:val="20"/>
                <w:szCs w:val="20"/>
              </w:rPr>
            </w:pPr>
            <w:r w:rsidRPr="0044053D">
              <w:rPr>
                <w:sz w:val="20"/>
                <w:szCs w:val="20"/>
              </w:rPr>
              <w:t>24</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TXD1</w:t>
            </w:r>
          </w:p>
        </w:tc>
        <w:tc>
          <w:tcPr>
            <w:tcW w:w="164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 xml:space="preserve">in </w:t>
            </w:r>
            <w:proofErr w:type="spellStart"/>
            <w:r w:rsidRPr="0044053D">
              <w:rPr>
                <w:sz w:val="20"/>
                <w:szCs w:val="20"/>
              </w:rPr>
              <w:t>cmos</w:t>
            </w:r>
            <w:proofErr w:type="spellEnd"/>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DACs digital input, bit 1</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center"/>
              <w:rPr>
                <w:sz w:val="20"/>
                <w:szCs w:val="20"/>
              </w:rPr>
            </w:pPr>
            <w:r w:rsidRPr="0044053D">
              <w:rPr>
                <w:sz w:val="20"/>
                <w:szCs w:val="20"/>
              </w:rPr>
              <w:t>25</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TXD2</w:t>
            </w:r>
          </w:p>
        </w:tc>
        <w:tc>
          <w:tcPr>
            <w:tcW w:w="164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 xml:space="preserve">in </w:t>
            </w:r>
            <w:proofErr w:type="spellStart"/>
            <w:r w:rsidRPr="0044053D">
              <w:rPr>
                <w:sz w:val="20"/>
                <w:szCs w:val="20"/>
              </w:rPr>
              <w:t>cmos</w:t>
            </w:r>
            <w:proofErr w:type="spellEnd"/>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DACs digital input, bit 2</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center"/>
              <w:rPr>
                <w:sz w:val="20"/>
                <w:szCs w:val="20"/>
              </w:rPr>
            </w:pPr>
            <w:r w:rsidRPr="0044053D">
              <w:rPr>
                <w:sz w:val="20"/>
                <w:szCs w:val="20"/>
              </w:rPr>
              <w:t>26</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TXD3</w:t>
            </w:r>
          </w:p>
        </w:tc>
        <w:tc>
          <w:tcPr>
            <w:tcW w:w="164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 xml:space="preserve">in </w:t>
            </w:r>
            <w:proofErr w:type="spellStart"/>
            <w:r w:rsidRPr="0044053D">
              <w:rPr>
                <w:sz w:val="20"/>
                <w:szCs w:val="20"/>
              </w:rPr>
              <w:t>cmos</w:t>
            </w:r>
            <w:proofErr w:type="spellEnd"/>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DACs digital input, bit 3</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center"/>
              <w:rPr>
                <w:sz w:val="20"/>
                <w:szCs w:val="20"/>
              </w:rPr>
            </w:pPr>
            <w:r w:rsidRPr="0044053D">
              <w:rPr>
                <w:sz w:val="20"/>
                <w:szCs w:val="20"/>
              </w:rPr>
              <w:t>27</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GND</w:t>
            </w:r>
          </w:p>
        </w:tc>
        <w:tc>
          <w:tcPr>
            <w:tcW w:w="1644" w:type="dxa"/>
            <w:tcBorders>
              <w:top w:val="single" w:sz="4" w:space="0" w:color="auto"/>
              <w:left w:val="single" w:sz="4" w:space="0" w:color="auto"/>
              <w:bottom w:val="single" w:sz="4" w:space="0" w:color="auto"/>
              <w:right w:val="single" w:sz="4" w:space="0" w:color="auto"/>
            </w:tcBorders>
          </w:tcPr>
          <w:p w:rsidR="00264C55" w:rsidRDefault="00264C55">
            <w:pPr>
              <w:spacing w:after="0"/>
              <w:jc w:val="both"/>
              <w:rPr>
                <w:sz w:val="20"/>
                <w:szCs w:val="20"/>
              </w:rPr>
            </w:pP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Ground pin</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center"/>
              <w:rPr>
                <w:sz w:val="20"/>
                <w:szCs w:val="20"/>
              </w:rPr>
            </w:pPr>
            <w:r w:rsidRPr="0044053D">
              <w:rPr>
                <w:sz w:val="20"/>
                <w:szCs w:val="20"/>
              </w:rPr>
              <w:t>28</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GND</w:t>
            </w:r>
          </w:p>
        </w:tc>
        <w:tc>
          <w:tcPr>
            <w:tcW w:w="1644" w:type="dxa"/>
            <w:tcBorders>
              <w:top w:val="single" w:sz="4" w:space="0" w:color="auto"/>
              <w:left w:val="single" w:sz="4" w:space="0" w:color="auto"/>
              <w:bottom w:val="single" w:sz="4" w:space="0" w:color="auto"/>
              <w:right w:val="single" w:sz="4" w:space="0" w:color="auto"/>
            </w:tcBorders>
          </w:tcPr>
          <w:p w:rsidR="00264C55" w:rsidRDefault="00264C55">
            <w:pPr>
              <w:spacing w:after="0"/>
              <w:jc w:val="both"/>
              <w:rPr>
                <w:sz w:val="20"/>
                <w:szCs w:val="20"/>
              </w:rPr>
            </w:pP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Ground pin</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center"/>
              <w:rPr>
                <w:sz w:val="20"/>
                <w:szCs w:val="20"/>
              </w:rPr>
            </w:pPr>
            <w:r w:rsidRPr="0044053D">
              <w:rPr>
                <w:sz w:val="20"/>
                <w:szCs w:val="20"/>
              </w:rPr>
              <w:lastRenderedPageBreak/>
              <w:t>29</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TXD4</w:t>
            </w:r>
          </w:p>
        </w:tc>
        <w:tc>
          <w:tcPr>
            <w:tcW w:w="164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 xml:space="preserve">in </w:t>
            </w:r>
            <w:proofErr w:type="spellStart"/>
            <w:r w:rsidRPr="0044053D">
              <w:rPr>
                <w:sz w:val="20"/>
                <w:szCs w:val="20"/>
              </w:rPr>
              <w:t>cmos</w:t>
            </w:r>
            <w:proofErr w:type="spellEnd"/>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DACs digital input, bit 4</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center"/>
              <w:rPr>
                <w:sz w:val="20"/>
                <w:szCs w:val="20"/>
              </w:rPr>
            </w:pPr>
            <w:r w:rsidRPr="0044053D">
              <w:rPr>
                <w:sz w:val="20"/>
                <w:szCs w:val="20"/>
              </w:rPr>
              <w:t>30</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TXD5</w:t>
            </w:r>
          </w:p>
        </w:tc>
        <w:tc>
          <w:tcPr>
            <w:tcW w:w="164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 xml:space="preserve">in </w:t>
            </w:r>
            <w:proofErr w:type="spellStart"/>
            <w:r w:rsidRPr="0044053D">
              <w:rPr>
                <w:sz w:val="20"/>
                <w:szCs w:val="20"/>
              </w:rPr>
              <w:t>cmos</w:t>
            </w:r>
            <w:proofErr w:type="spellEnd"/>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DACs digital input, bit 5</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center"/>
              <w:rPr>
                <w:sz w:val="20"/>
                <w:szCs w:val="20"/>
              </w:rPr>
            </w:pPr>
            <w:r w:rsidRPr="0044053D">
              <w:rPr>
                <w:sz w:val="20"/>
                <w:szCs w:val="20"/>
              </w:rPr>
              <w:t>31</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TXD6</w:t>
            </w:r>
          </w:p>
        </w:tc>
        <w:tc>
          <w:tcPr>
            <w:tcW w:w="164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 xml:space="preserve">in </w:t>
            </w:r>
            <w:proofErr w:type="spellStart"/>
            <w:r w:rsidRPr="0044053D">
              <w:rPr>
                <w:sz w:val="20"/>
                <w:szCs w:val="20"/>
              </w:rPr>
              <w:t>cmos</w:t>
            </w:r>
            <w:proofErr w:type="spellEnd"/>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DACs digital input, bit 6</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center"/>
              <w:rPr>
                <w:sz w:val="20"/>
                <w:szCs w:val="20"/>
              </w:rPr>
            </w:pPr>
            <w:r w:rsidRPr="0044053D">
              <w:rPr>
                <w:sz w:val="20"/>
                <w:szCs w:val="20"/>
              </w:rPr>
              <w:t>32</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TXD7</w:t>
            </w:r>
          </w:p>
        </w:tc>
        <w:tc>
          <w:tcPr>
            <w:tcW w:w="164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 xml:space="preserve">in </w:t>
            </w:r>
            <w:proofErr w:type="spellStart"/>
            <w:r w:rsidRPr="0044053D">
              <w:rPr>
                <w:sz w:val="20"/>
                <w:szCs w:val="20"/>
              </w:rPr>
              <w:t>cmos</w:t>
            </w:r>
            <w:proofErr w:type="spellEnd"/>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DACs digital input, bit 7</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center"/>
              <w:rPr>
                <w:sz w:val="20"/>
                <w:szCs w:val="20"/>
              </w:rPr>
            </w:pPr>
            <w:r w:rsidRPr="0044053D">
              <w:rPr>
                <w:sz w:val="20"/>
                <w:szCs w:val="20"/>
              </w:rPr>
              <w:t>33</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TXD8</w:t>
            </w:r>
          </w:p>
        </w:tc>
        <w:tc>
          <w:tcPr>
            <w:tcW w:w="164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 xml:space="preserve">in </w:t>
            </w:r>
            <w:proofErr w:type="spellStart"/>
            <w:r w:rsidRPr="0044053D">
              <w:rPr>
                <w:sz w:val="20"/>
                <w:szCs w:val="20"/>
              </w:rPr>
              <w:t>cmos</w:t>
            </w:r>
            <w:proofErr w:type="spellEnd"/>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DACs digital input, bit 8</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jc w:val="center"/>
              <w:rPr>
                <w:sz w:val="20"/>
                <w:szCs w:val="20"/>
              </w:rPr>
            </w:pPr>
            <w:r w:rsidRPr="0044053D">
              <w:rPr>
                <w:sz w:val="20"/>
                <w:szCs w:val="20"/>
              </w:rPr>
              <w:t>34</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TXD9</w:t>
            </w:r>
          </w:p>
        </w:tc>
        <w:tc>
          <w:tcPr>
            <w:tcW w:w="164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 xml:space="preserve">in </w:t>
            </w:r>
            <w:proofErr w:type="spellStart"/>
            <w:r w:rsidRPr="0044053D">
              <w:rPr>
                <w:sz w:val="20"/>
                <w:szCs w:val="20"/>
              </w:rPr>
              <w:t>cmos</w:t>
            </w:r>
            <w:proofErr w:type="spellEnd"/>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DACs digital input, bit 9</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jc w:val="center"/>
              <w:rPr>
                <w:sz w:val="20"/>
                <w:szCs w:val="20"/>
              </w:rPr>
            </w:pPr>
            <w:r w:rsidRPr="0044053D">
              <w:rPr>
                <w:sz w:val="20"/>
                <w:szCs w:val="20"/>
              </w:rPr>
              <w:t>35</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TXD10</w:t>
            </w:r>
          </w:p>
        </w:tc>
        <w:tc>
          <w:tcPr>
            <w:tcW w:w="164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 xml:space="preserve">in </w:t>
            </w:r>
            <w:proofErr w:type="spellStart"/>
            <w:r w:rsidRPr="0044053D">
              <w:rPr>
                <w:sz w:val="20"/>
                <w:szCs w:val="20"/>
              </w:rPr>
              <w:t>cmos</w:t>
            </w:r>
            <w:proofErr w:type="spellEnd"/>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DACs digital input, bit 10</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jc w:val="center"/>
              <w:rPr>
                <w:sz w:val="20"/>
                <w:szCs w:val="20"/>
              </w:rPr>
            </w:pPr>
            <w:r w:rsidRPr="0044053D">
              <w:rPr>
                <w:sz w:val="20"/>
                <w:szCs w:val="20"/>
              </w:rPr>
              <w:t>36</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TXD11</w:t>
            </w:r>
          </w:p>
        </w:tc>
        <w:tc>
          <w:tcPr>
            <w:tcW w:w="164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 xml:space="preserve">in </w:t>
            </w:r>
            <w:proofErr w:type="spellStart"/>
            <w:r w:rsidRPr="0044053D">
              <w:rPr>
                <w:sz w:val="20"/>
                <w:szCs w:val="20"/>
              </w:rPr>
              <w:t>cmos</w:t>
            </w:r>
            <w:proofErr w:type="spellEnd"/>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DACs digital input, bit 11 (MSB)</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jc w:val="center"/>
              <w:rPr>
                <w:sz w:val="20"/>
                <w:szCs w:val="20"/>
              </w:rPr>
            </w:pPr>
            <w:r w:rsidRPr="0044053D">
              <w:rPr>
                <w:sz w:val="20"/>
                <w:szCs w:val="20"/>
              </w:rPr>
              <w:t>37</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GND</w:t>
            </w:r>
          </w:p>
        </w:tc>
        <w:tc>
          <w:tcPr>
            <w:tcW w:w="1644" w:type="dxa"/>
            <w:tcBorders>
              <w:top w:val="single" w:sz="4" w:space="0" w:color="auto"/>
              <w:left w:val="single" w:sz="4" w:space="0" w:color="auto"/>
              <w:bottom w:val="single" w:sz="4" w:space="0" w:color="auto"/>
              <w:right w:val="single" w:sz="4" w:space="0" w:color="auto"/>
            </w:tcBorders>
          </w:tcPr>
          <w:p w:rsidR="00264C55" w:rsidRDefault="00264C55">
            <w:pPr>
              <w:spacing w:after="0"/>
              <w:jc w:val="both"/>
              <w:rPr>
                <w:sz w:val="20"/>
                <w:szCs w:val="20"/>
              </w:rPr>
            </w:pP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Ground pin</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jc w:val="center"/>
              <w:rPr>
                <w:sz w:val="20"/>
                <w:szCs w:val="20"/>
              </w:rPr>
            </w:pPr>
            <w:r w:rsidRPr="0044053D">
              <w:rPr>
                <w:sz w:val="20"/>
                <w:szCs w:val="20"/>
              </w:rPr>
              <w:t>38</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GND</w:t>
            </w:r>
          </w:p>
        </w:tc>
        <w:tc>
          <w:tcPr>
            <w:tcW w:w="1644" w:type="dxa"/>
            <w:tcBorders>
              <w:top w:val="single" w:sz="4" w:space="0" w:color="auto"/>
              <w:left w:val="single" w:sz="4" w:space="0" w:color="auto"/>
              <w:bottom w:val="single" w:sz="4" w:space="0" w:color="auto"/>
              <w:right w:val="single" w:sz="4" w:space="0" w:color="auto"/>
            </w:tcBorders>
          </w:tcPr>
          <w:p w:rsidR="00264C55" w:rsidRDefault="00264C55">
            <w:pPr>
              <w:spacing w:after="0"/>
              <w:jc w:val="both"/>
              <w:rPr>
                <w:sz w:val="20"/>
                <w:szCs w:val="20"/>
              </w:rPr>
            </w:pP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Ground pin</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jc w:val="center"/>
              <w:rPr>
                <w:sz w:val="20"/>
                <w:szCs w:val="20"/>
              </w:rPr>
            </w:pPr>
            <w:r w:rsidRPr="0044053D">
              <w:rPr>
                <w:sz w:val="20"/>
                <w:szCs w:val="20"/>
              </w:rPr>
              <w:t>39</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RXIQSEL</w:t>
            </w:r>
          </w:p>
        </w:tc>
        <w:tc>
          <w:tcPr>
            <w:tcW w:w="164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 xml:space="preserve">out </w:t>
            </w:r>
            <w:proofErr w:type="spellStart"/>
            <w:r w:rsidRPr="0044053D">
              <w:rPr>
                <w:rFonts w:cs="Arial"/>
                <w:sz w:val="20"/>
                <w:szCs w:val="20"/>
                <w:lang w:eastAsia="en-GB"/>
              </w:rPr>
              <w:t>cmos</w:t>
            </w:r>
            <w:proofErr w:type="spellEnd"/>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RX digital interface IQ flag</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jc w:val="center"/>
              <w:rPr>
                <w:sz w:val="20"/>
                <w:szCs w:val="20"/>
              </w:rPr>
            </w:pPr>
            <w:r w:rsidRPr="0044053D">
              <w:rPr>
                <w:sz w:val="20"/>
                <w:szCs w:val="20"/>
              </w:rPr>
              <w:t>40</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w:t>
            </w:r>
          </w:p>
        </w:tc>
        <w:tc>
          <w:tcPr>
            <w:tcW w:w="1644" w:type="dxa"/>
            <w:tcBorders>
              <w:top w:val="single" w:sz="4" w:space="0" w:color="auto"/>
              <w:left w:val="single" w:sz="4" w:space="0" w:color="auto"/>
              <w:bottom w:val="single" w:sz="4" w:space="0" w:color="auto"/>
              <w:right w:val="single" w:sz="4" w:space="0" w:color="auto"/>
            </w:tcBorders>
          </w:tcPr>
          <w:p w:rsidR="00264C55" w:rsidRDefault="00264C55">
            <w:pPr>
              <w:spacing w:after="0"/>
              <w:jc w:val="both"/>
              <w:rPr>
                <w:sz w:val="20"/>
                <w:szCs w:val="20"/>
              </w:rPr>
            </w:pP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Not used</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jc w:val="center"/>
              <w:rPr>
                <w:sz w:val="20"/>
                <w:szCs w:val="20"/>
              </w:rPr>
            </w:pPr>
            <w:r w:rsidRPr="0044053D">
              <w:rPr>
                <w:sz w:val="20"/>
                <w:szCs w:val="20"/>
              </w:rPr>
              <w:t>41</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w:t>
            </w:r>
          </w:p>
        </w:tc>
        <w:tc>
          <w:tcPr>
            <w:tcW w:w="1644" w:type="dxa"/>
            <w:tcBorders>
              <w:top w:val="single" w:sz="4" w:space="0" w:color="auto"/>
              <w:left w:val="single" w:sz="4" w:space="0" w:color="auto"/>
              <w:bottom w:val="single" w:sz="4" w:space="0" w:color="auto"/>
              <w:right w:val="single" w:sz="4" w:space="0" w:color="auto"/>
            </w:tcBorders>
          </w:tcPr>
          <w:p w:rsidR="00264C55" w:rsidRDefault="00264C55">
            <w:pPr>
              <w:spacing w:after="0"/>
              <w:jc w:val="both"/>
              <w:rPr>
                <w:sz w:val="20"/>
                <w:szCs w:val="20"/>
              </w:rPr>
            </w:pP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Not used</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jc w:val="center"/>
              <w:rPr>
                <w:sz w:val="20"/>
                <w:szCs w:val="20"/>
              </w:rPr>
            </w:pPr>
            <w:r w:rsidRPr="0044053D">
              <w:rPr>
                <w:sz w:val="20"/>
                <w:szCs w:val="20"/>
              </w:rPr>
              <w:t>42</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w:t>
            </w:r>
          </w:p>
        </w:tc>
        <w:tc>
          <w:tcPr>
            <w:tcW w:w="1644" w:type="dxa"/>
            <w:tcBorders>
              <w:top w:val="single" w:sz="4" w:space="0" w:color="auto"/>
              <w:left w:val="single" w:sz="4" w:space="0" w:color="auto"/>
              <w:bottom w:val="single" w:sz="4" w:space="0" w:color="auto"/>
              <w:right w:val="single" w:sz="4" w:space="0" w:color="auto"/>
            </w:tcBorders>
          </w:tcPr>
          <w:p w:rsidR="00264C55" w:rsidRDefault="00264C55">
            <w:pPr>
              <w:spacing w:after="0"/>
              <w:jc w:val="both"/>
              <w:rPr>
                <w:sz w:val="20"/>
                <w:szCs w:val="20"/>
              </w:rPr>
            </w:pP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Not used</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jc w:val="center"/>
              <w:rPr>
                <w:sz w:val="20"/>
                <w:szCs w:val="20"/>
              </w:rPr>
            </w:pPr>
            <w:r w:rsidRPr="0044053D">
              <w:rPr>
                <w:sz w:val="20"/>
                <w:szCs w:val="20"/>
              </w:rPr>
              <w:t>43</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RXD0</w:t>
            </w:r>
          </w:p>
        </w:tc>
        <w:tc>
          <w:tcPr>
            <w:tcW w:w="164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 xml:space="preserve">out </w:t>
            </w:r>
            <w:proofErr w:type="spellStart"/>
            <w:r w:rsidRPr="0044053D">
              <w:rPr>
                <w:rFonts w:cs="Arial"/>
                <w:sz w:val="20"/>
                <w:szCs w:val="20"/>
                <w:lang w:eastAsia="en-GB"/>
              </w:rPr>
              <w:t>cmos</w:t>
            </w:r>
            <w:proofErr w:type="spellEnd"/>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ADCs digital output, bit 0 (LSB)</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jc w:val="center"/>
              <w:rPr>
                <w:sz w:val="20"/>
                <w:szCs w:val="20"/>
              </w:rPr>
            </w:pPr>
            <w:r w:rsidRPr="0044053D">
              <w:rPr>
                <w:sz w:val="20"/>
                <w:szCs w:val="20"/>
              </w:rPr>
              <w:t>44</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RXD1</w:t>
            </w:r>
          </w:p>
        </w:tc>
        <w:tc>
          <w:tcPr>
            <w:tcW w:w="164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 xml:space="preserve">out </w:t>
            </w:r>
            <w:proofErr w:type="spellStart"/>
            <w:r w:rsidRPr="0044053D">
              <w:rPr>
                <w:rFonts w:cs="Arial"/>
                <w:sz w:val="20"/>
                <w:szCs w:val="20"/>
                <w:lang w:eastAsia="en-GB"/>
              </w:rPr>
              <w:t>cmos</w:t>
            </w:r>
            <w:proofErr w:type="spellEnd"/>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ADCs digital output, bit 1</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jc w:val="center"/>
              <w:rPr>
                <w:sz w:val="20"/>
                <w:szCs w:val="20"/>
              </w:rPr>
            </w:pPr>
            <w:r w:rsidRPr="0044053D">
              <w:rPr>
                <w:sz w:val="20"/>
                <w:szCs w:val="20"/>
              </w:rPr>
              <w:t>45</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RXD2</w:t>
            </w:r>
          </w:p>
        </w:tc>
        <w:tc>
          <w:tcPr>
            <w:tcW w:w="164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 xml:space="preserve">out </w:t>
            </w:r>
            <w:proofErr w:type="spellStart"/>
            <w:r w:rsidRPr="0044053D">
              <w:rPr>
                <w:rFonts w:cs="Arial"/>
                <w:sz w:val="20"/>
                <w:szCs w:val="20"/>
                <w:lang w:eastAsia="en-GB"/>
              </w:rPr>
              <w:t>cmos</w:t>
            </w:r>
            <w:proofErr w:type="spellEnd"/>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ADCs digital output, bit 2</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jc w:val="center"/>
              <w:rPr>
                <w:sz w:val="20"/>
                <w:szCs w:val="20"/>
              </w:rPr>
            </w:pPr>
            <w:r w:rsidRPr="0044053D">
              <w:rPr>
                <w:sz w:val="20"/>
                <w:szCs w:val="20"/>
              </w:rPr>
              <w:t>46</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RXD3</w:t>
            </w:r>
          </w:p>
        </w:tc>
        <w:tc>
          <w:tcPr>
            <w:tcW w:w="164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 xml:space="preserve">out </w:t>
            </w:r>
            <w:proofErr w:type="spellStart"/>
            <w:r w:rsidRPr="0044053D">
              <w:rPr>
                <w:rFonts w:cs="Arial"/>
                <w:sz w:val="20"/>
                <w:szCs w:val="20"/>
                <w:lang w:eastAsia="en-GB"/>
              </w:rPr>
              <w:t>cmos</w:t>
            </w:r>
            <w:proofErr w:type="spellEnd"/>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ADCs digital output, bit 3</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jc w:val="center"/>
              <w:rPr>
                <w:sz w:val="20"/>
                <w:szCs w:val="20"/>
              </w:rPr>
            </w:pPr>
            <w:r w:rsidRPr="0044053D">
              <w:rPr>
                <w:sz w:val="20"/>
                <w:szCs w:val="20"/>
              </w:rPr>
              <w:t>47</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GND</w:t>
            </w:r>
          </w:p>
        </w:tc>
        <w:tc>
          <w:tcPr>
            <w:tcW w:w="1644" w:type="dxa"/>
            <w:tcBorders>
              <w:top w:val="single" w:sz="4" w:space="0" w:color="auto"/>
              <w:left w:val="single" w:sz="4" w:space="0" w:color="auto"/>
              <w:bottom w:val="single" w:sz="4" w:space="0" w:color="auto"/>
              <w:right w:val="single" w:sz="4" w:space="0" w:color="auto"/>
            </w:tcBorders>
          </w:tcPr>
          <w:p w:rsidR="00264C55" w:rsidRDefault="00264C55">
            <w:pPr>
              <w:spacing w:after="0"/>
              <w:jc w:val="both"/>
              <w:rPr>
                <w:sz w:val="20"/>
                <w:szCs w:val="20"/>
              </w:rPr>
            </w:pP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Ground pin</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jc w:val="center"/>
              <w:rPr>
                <w:sz w:val="20"/>
                <w:szCs w:val="20"/>
              </w:rPr>
            </w:pPr>
            <w:r w:rsidRPr="0044053D">
              <w:rPr>
                <w:sz w:val="20"/>
                <w:szCs w:val="20"/>
              </w:rPr>
              <w:t>48</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GND</w:t>
            </w:r>
          </w:p>
        </w:tc>
        <w:tc>
          <w:tcPr>
            <w:tcW w:w="1644" w:type="dxa"/>
            <w:tcBorders>
              <w:top w:val="single" w:sz="4" w:space="0" w:color="auto"/>
              <w:left w:val="single" w:sz="4" w:space="0" w:color="auto"/>
              <w:bottom w:val="single" w:sz="4" w:space="0" w:color="auto"/>
              <w:right w:val="single" w:sz="4" w:space="0" w:color="auto"/>
            </w:tcBorders>
          </w:tcPr>
          <w:p w:rsidR="00264C55" w:rsidRDefault="00264C55">
            <w:pPr>
              <w:spacing w:after="0"/>
              <w:jc w:val="both"/>
              <w:rPr>
                <w:sz w:val="20"/>
                <w:szCs w:val="20"/>
              </w:rPr>
            </w:pP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Ground pin</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jc w:val="center"/>
              <w:rPr>
                <w:sz w:val="20"/>
                <w:szCs w:val="20"/>
              </w:rPr>
            </w:pPr>
            <w:r w:rsidRPr="0044053D">
              <w:rPr>
                <w:sz w:val="20"/>
                <w:szCs w:val="20"/>
              </w:rPr>
              <w:t>49</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RXD4</w:t>
            </w:r>
          </w:p>
        </w:tc>
        <w:tc>
          <w:tcPr>
            <w:tcW w:w="164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 xml:space="preserve">out </w:t>
            </w:r>
            <w:proofErr w:type="spellStart"/>
            <w:r w:rsidRPr="0044053D">
              <w:rPr>
                <w:rFonts w:cs="Arial"/>
                <w:sz w:val="20"/>
                <w:szCs w:val="20"/>
                <w:lang w:eastAsia="en-GB"/>
              </w:rPr>
              <w:t>cmos</w:t>
            </w:r>
            <w:proofErr w:type="spellEnd"/>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ADCs digital output, bit 4</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jc w:val="center"/>
              <w:rPr>
                <w:sz w:val="20"/>
                <w:szCs w:val="20"/>
              </w:rPr>
            </w:pPr>
            <w:r w:rsidRPr="0044053D">
              <w:rPr>
                <w:sz w:val="20"/>
                <w:szCs w:val="20"/>
              </w:rPr>
              <w:t>50</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RXD5</w:t>
            </w:r>
          </w:p>
        </w:tc>
        <w:tc>
          <w:tcPr>
            <w:tcW w:w="164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 xml:space="preserve">out </w:t>
            </w:r>
            <w:proofErr w:type="spellStart"/>
            <w:r w:rsidRPr="0044053D">
              <w:rPr>
                <w:rFonts w:cs="Arial"/>
                <w:sz w:val="20"/>
                <w:szCs w:val="20"/>
                <w:lang w:eastAsia="en-GB"/>
              </w:rPr>
              <w:t>cmos</w:t>
            </w:r>
            <w:proofErr w:type="spellEnd"/>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ADCs digital output, bit 5</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jc w:val="center"/>
              <w:rPr>
                <w:sz w:val="20"/>
                <w:szCs w:val="20"/>
              </w:rPr>
            </w:pPr>
            <w:r w:rsidRPr="0044053D">
              <w:rPr>
                <w:sz w:val="20"/>
                <w:szCs w:val="20"/>
              </w:rPr>
              <w:t>51</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RXD6</w:t>
            </w:r>
          </w:p>
        </w:tc>
        <w:tc>
          <w:tcPr>
            <w:tcW w:w="164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 xml:space="preserve">out </w:t>
            </w:r>
            <w:proofErr w:type="spellStart"/>
            <w:r w:rsidRPr="0044053D">
              <w:rPr>
                <w:rFonts w:cs="Arial"/>
                <w:sz w:val="20"/>
                <w:szCs w:val="20"/>
                <w:lang w:eastAsia="en-GB"/>
              </w:rPr>
              <w:t>cmos</w:t>
            </w:r>
            <w:proofErr w:type="spellEnd"/>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ADCs digital output, bit 6</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jc w:val="center"/>
              <w:rPr>
                <w:sz w:val="20"/>
                <w:szCs w:val="20"/>
              </w:rPr>
            </w:pPr>
            <w:r w:rsidRPr="0044053D">
              <w:rPr>
                <w:sz w:val="20"/>
                <w:szCs w:val="20"/>
              </w:rPr>
              <w:t>52</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RXD7</w:t>
            </w:r>
          </w:p>
        </w:tc>
        <w:tc>
          <w:tcPr>
            <w:tcW w:w="164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 xml:space="preserve">out </w:t>
            </w:r>
            <w:proofErr w:type="spellStart"/>
            <w:r w:rsidRPr="0044053D">
              <w:rPr>
                <w:rFonts w:cs="Arial"/>
                <w:sz w:val="20"/>
                <w:szCs w:val="20"/>
                <w:lang w:eastAsia="en-GB"/>
              </w:rPr>
              <w:t>cmos</w:t>
            </w:r>
            <w:proofErr w:type="spellEnd"/>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ADCs digital output, bit 7</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jc w:val="center"/>
              <w:rPr>
                <w:sz w:val="20"/>
                <w:szCs w:val="20"/>
              </w:rPr>
            </w:pPr>
            <w:r w:rsidRPr="0044053D">
              <w:rPr>
                <w:sz w:val="20"/>
                <w:szCs w:val="20"/>
              </w:rPr>
              <w:t>53</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RXD8</w:t>
            </w:r>
          </w:p>
        </w:tc>
        <w:tc>
          <w:tcPr>
            <w:tcW w:w="164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 xml:space="preserve">out </w:t>
            </w:r>
            <w:proofErr w:type="spellStart"/>
            <w:r w:rsidRPr="0044053D">
              <w:rPr>
                <w:rFonts w:cs="Arial"/>
                <w:sz w:val="20"/>
                <w:szCs w:val="20"/>
                <w:lang w:eastAsia="en-GB"/>
              </w:rPr>
              <w:t>cmos</w:t>
            </w:r>
            <w:proofErr w:type="spellEnd"/>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 xml:space="preserve">ADCs digital output, bit 8 </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jc w:val="center"/>
              <w:rPr>
                <w:sz w:val="20"/>
                <w:szCs w:val="20"/>
              </w:rPr>
            </w:pPr>
            <w:r w:rsidRPr="0044053D">
              <w:rPr>
                <w:sz w:val="20"/>
                <w:szCs w:val="20"/>
              </w:rPr>
              <w:t>54</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RXD9</w:t>
            </w:r>
          </w:p>
        </w:tc>
        <w:tc>
          <w:tcPr>
            <w:tcW w:w="164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 xml:space="preserve">out </w:t>
            </w:r>
            <w:proofErr w:type="spellStart"/>
            <w:r w:rsidRPr="0044053D">
              <w:rPr>
                <w:rFonts w:cs="Arial"/>
                <w:sz w:val="20"/>
                <w:szCs w:val="20"/>
                <w:lang w:eastAsia="en-GB"/>
              </w:rPr>
              <w:t>cmos</w:t>
            </w:r>
            <w:proofErr w:type="spellEnd"/>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ADCs digital output, bit 9</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jc w:val="center"/>
              <w:rPr>
                <w:sz w:val="20"/>
                <w:szCs w:val="20"/>
              </w:rPr>
            </w:pPr>
            <w:r w:rsidRPr="0044053D">
              <w:rPr>
                <w:sz w:val="20"/>
                <w:szCs w:val="20"/>
              </w:rPr>
              <w:t>55</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RXD10</w:t>
            </w:r>
          </w:p>
        </w:tc>
        <w:tc>
          <w:tcPr>
            <w:tcW w:w="164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 xml:space="preserve">out </w:t>
            </w:r>
            <w:proofErr w:type="spellStart"/>
            <w:r w:rsidRPr="0044053D">
              <w:rPr>
                <w:rFonts w:cs="Arial"/>
                <w:sz w:val="20"/>
                <w:szCs w:val="20"/>
                <w:lang w:eastAsia="en-GB"/>
              </w:rPr>
              <w:t>cmos</w:t>
            </w:r>
            <w:proofErr w:type="spellEnd"/>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ADCs digital output, bit 10</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jc w:val="center"/>
              <w:rPr>
                <w:sz w:val="20"/>
                <w:szCs w:val="20"/>
              </w:rPr>
            </w:pPr>
            <w:r w:rsidRPr="0044053D">
              <w:rPr>
                <w:sz w:val="20"/>
                <w:szCs w:val="20"/>
              </w:rPr>
              <w:t>56</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RXD11</w:t>
            </w:r>
          </w:p>
        </w:tc>
        <w:tc>
          <w:tcPr>
            <w:tcW w:w="164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 xml:space="preserve">out </w:t>
            </w:r>
            <w:proofErr w:type="spellStart"/>
            <w:r w:rsidRPr="0044053D">
              <w:rPr>
                <w:rFonts w:cs="Arial"/>
                <w:sz w:val="20"/>
                <w:szCs w:val="20"/>
                <w:lang w:eastAsia="en-GB"/>
              </w:rPr>
              <w:t>cmos</w:t>
            </w:r>
            <w:proofErr w:type="spellEnd"/>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ADCs digital output, bit 11 (MSB)</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jc w:val="center"/>
              <w:rPr>
                <w:sz w:val="20"/>
                <w:szCs w:val="20"/>
              </w:rPr>
            </w:pPr>
            <w:r w:rsidRPr="0044053D">
              <w:rPr>
                <w:sz w:val="20"/>
                <w:szCs w:val="20"/>
              </w:rPr>
              <w:t>57</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GND</w:t>
            </w:r>
          </w:p>
        </w:tc>
        <w:tc>
          <w:tcPr>
            <w:tcW w:w="1644" w:type="dxa"/>
            <w:tcBorders>
              <w:top w:val="single" w:sz="4" w:space="0" w:color="auto"/>
              <w:left w:val="single" w:sz="4" w:space="0" w:color="auto"/>
              <w:bottom w:val="single" w:sz="4" w:space="0" w:color="auto"/>
              <w:right w:val="single" w:sz="4" w:space="0" w:color="auto"/>
            </w:tcBorders>
          </w:tcPr>
          <w:p w:rsidR="00264C55" w:rsidRDefault="00264C55">
            <w:pPr>
              <w:spacing w:after="0"/>
              <w:jc w:val="both"/>
              <w:rPr>
                <w:sz w:val="20"/>
                <w:szCs w:val="20"/>
              </w:rPr>
            </w:pP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Ground pin</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jc w:val="center"/>
              <w:rPr>
                <w:sz w:val="20"/>
                <w:szCs w:val="20"/>
              </w:rPr>
            </w:pPr>
            <w:r w:rsidRPr="0044053D">
              <w:rPr>
                <w:sz w:val="20"/>
                <w:szCs w:val="20"/>
              </w:rPr>
              <w:t>58</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GND</w:t>
            </w:r>
          </w:p>
        </w:tc>
        <w:tc>
          <w:tcPr>
            <w:tcW w:w="1644" w:type="dxa"/>
            <w:tcBorders>
              <w:top w:val="single" w:sz="4" w:space="0" w:color="auto"/>
              <w:left w:val="single" w:sz="4" w:space="0" w:color="auto"/>
              <w:bottom w:val="single" w:sz="4" w:space="0" w:color="auto"/>
              <w:right w:val="single" w:sz="4" w:space="0" w:color="auto"/>
            </w:tcBorders>
          </w:tcPr>
          <w:p w:rsidR="00264C55" w:rsidRDefault="00264C55">
            <w:pPr>
              <w:spacing w:after="0"/>
              <w:jc w:val="both"/>
              <w:rPr>
                <w:sz w:val="20"/>
                <w:szCs w:val="20"/>
              </w:rPr>
            </w:pP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Ground pin</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jc w:val="center"/>
              <w:rPr>
                <w:sz w:val="20"/>
                <w:szCs w:val="20"/>
              </w:rPr>
            </w:pPr>
            <w:r w:rsidRPr="0044053D">
              <w:rPr>
                <w:sz w:val="20"/>
                <w:szCs w:val="20"/>
              </w:rPr>
              <w:t>59</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RXCLK</w:t>
            </w:r>
          </w:p>
        </w:tc>
        <w:tc>
          <w:tcPr>
            <w:tcW w:w="164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 xml:space="preserve">in </w:t>
            </w:r>
            <w:proofErr w:type="spellStart"/>
            <w:r w:rsidRPr="0044053D">
              <w:rPr>
                <w:sz w:val="20"/>
                <w:szCs w:val="20"/>
              </w:rPr>
              <w:t>cmos</w:t>
            </w:r>
            <w:proofErr w:type="spellEnd"/>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RX digital interface clock</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jc w:val="center"/>
              <w:rPr>
                <w:sz w:val="20"/>
                <w:szCs w:val="20"/>
              </w:rPr>
            </w:pPr>
            <w:r w:rsidRPr="0044053D">
              <w:rPr>
                <w:sz w:val="20"/>
                <w:szCs w:val="20"/>
              </w:rPr>
              <w:t>60</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TXCLK</w:t>
            </w:r>
          </w:p>
        </w:tc>
        <w:tc>
          <w:tcPr>
            <w:tcW w:w="164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 xml:space="preserve">in </w:t>
            </w:r>
            <w:proofErr w:type="spellStart"/>
            <w:r w:rsidRPr="0044053D">
              <w:rPr>
                <w:sz w:val="20"/>
                <w:szCs w:val="20"/>
              </w:rPr>
              <w:t>cmos</w:t>
            </w:r>
            <w:proofErr w:type="spellEnd"/>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TX digital interface clock</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jc w:val="center"/>
              <w:rPr>
                <w:sz w:val="20"/>
                <w:szCs w:val="20"/>
              </w:rPr>
            </w:pPr>
            <w:r w:rsidRPr="0044053D">
              <w:rPr>
                <w:sz w:val="20"/>
                <w:szCs w:val="20"/>
              </w:rPr>
              <w:t>61</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w:t>
            </w:r>
          </w:p>
        </w:tc>
        <w:tc>
          <w:tcPr>
            <w:tcW w:w="1644" w:type="dxa"/>
            <w:tcBorders>
              <w:top w:val="single" w:sz="4" w:space="0" w:color="auto"/>
              <w:left w:val="single" w:sz="4" w:space="0" w:color="auto"/>
              <w:bottom w:val="single" w:sz="4" w:space="0" w:color="auto"/>
              <w:right w:val="single" w:sz="4" w:space="0" w:color="auto"/>
            </w:tcBorders>
          </w:tcPr>
          <w:p w:rsidR="00264C55" w:rsidRDefault="00264C55">
            <w:pPr>
              <w:spacing w:after="0"/>
              <w:jc w:val="both"/>
              <w:rPr>
                <w:sz w:val="20"/>
                <w:szCs w:val="20"/>
              </w:rPr>
            </w:pP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Not used</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jc w:val="center"/>
              <w:rPr>
                <w:sz w:val="20"/>
                <w:szCs w:val="20"/>
              </w:rPr>
            </w:pPr>
            <w:r w:rsidRPr="0044053D">
              <w:rPr>
                <w:sz w:val="20"/>
                <w:szCs w:val="20"/>
              </w:rPr>
              <w:t>62</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w:t>
            </w:r>
          </w:p>
        </w:tc>
        <w:tc>
          <w:tcPr>
            <w:tcW w:w="1644" w:type="dxa"/>
            <w:tcBorders>
              <w:top w:val="single" w:sz="4" w:space="0" w:color="auto"/>
              <w:left w:val="single" w:sz="4" w:space="0" w:color="auto"/>
              <w:bottom w:val="single" w:sz="4" w:space="0" w:color="auto"/>
              <w:right w:val="single" w:sz="4" w:space="0" w:color="auto"/>
            </w:tcBorders>
          </w:tcPr>
          <w:p w:rsidR="00264C55" w:rsidRDefault="00264C55">
            <w:pPr>
              <w:spacing w:after="0"/>
              <w:jc w:val="both"/>
              <w:rPr>
                <w:sz w:val="20"/>
                <w:szCs w:val="20"/>
              </w:rPr>
            </w:pP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Not used</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jc w:val="center"/>
              <w:rPr>
                <w:sz w:val="20"/>
                <w:szCs w:val="20"/>
              </w:rPr>
            </w:pPr>
            <w:r w:rsidRPr="0044053D">
              <w:rPr>
                <w:sz w:val="20"/>
                <w:szCs w:val="20"/>
              </w:rPr>
              <w:t>63</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GND</w:t>
            </w:r>
          </w:p>
        </w:tc>
        <w:tc>
          <w:tcPr>
            <w:tcW w:w="1644" w:type="dxa"/>
            <w:tcBorders>
              <w:top w:val="single" w:sz="4" w:space="0" w:color="auto"/>
              <w:left w:val="single" w:sz="4" w:space="0" w:color="auto"/>
              <w:bottom w:val="single" w:sz="4" w:space="0" w:color="auto"/>
              <w:right w:val="single" w:sz="4" w:space="0" w:color="auto"/>
            </w:tcBorders>
          </w:tcPr>
          <w:p w:rsidR="00264C55" w:rsidRDefault="00264C55">
            <w:pPr>
              <w:spacing w:after="0"/>
              <w:jc w:val="both"/>
              <w:rPr>
                <w:sz w:val="20"/>
                <w:szCs w:val="20"/>
              </w:rPr>
            </w:pP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Ground pin</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jc w:val="center"/>
              <w:rPr>
                <w:sz w:val="20"/>
                <w:szCs w:val="20"/>
              </w:rPr>
            </w:pPr>
            <w:r w:rsidRPr="0044053D">
              <w:rPr>
                <w:sz w:val="20"/>
                <w:szCs w:val="20"/>
              </w:rPr>
              <w:t>64</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GND</w:t>
            </w:r>
          </w:p>
        </w:tc>
        <w:tc>
          <w:tcPr>
            <w:tcW w:w="1644" w:type="dxa"/>
            <w:tcBorders>
              <w:top w:val="single" w:sz="4" w:space="0" w:color="auto"/>
              <w:left w:val="single" w:sz="4" w:space="0" w:color="auto"/>
              <w:bottom w:val="single" w:sz="4" w:space="0" w:color="auto"/>
              <w:right w:val="single" w:sz="4" w:space="0" w:color="auto"/>
            </w:tcBorders>
          </w:tcPr>
          <w:p w:rsidR="00264C55" w:rsidRDefault="00264C55">
            <w:pPr>
              <w:spacing w:after="0"/>
              <w:jc w:val="both"/>
              <w:rPr>
                <w:sz w:val="20"/>
                <w:szCs w:val="20"/>
              </w:rPr>
            </w:pP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Ground pin</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jc w:val="center"/>
              <w:rPr>
                <w:sz w:val="20"/>
                <w:szCs w:val="20"/>
              </w:rPr>
            </w:pPr>
            <w:r w:rsidRPr="0044053D">
              <w:rPr>
                <w:sz w:val="20"/>
                <w:szCs w:val="20"/>
              </w:rPr>
              <w:t>65</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GPIO0</w:t>
            </w:r>
          </w:p>
        </w:tc>
        <w:tc>
          <w:tcPr>
            <w:tcW w:w="1644" w:type="dxa"/>
            <w:tcBorders>
              <w:top w:val="single" w:sz="4" w:space="0" w:color="auto"/>
              <w:left w:val="single" w:sz="4" w:space="0" w:color="auto"/>
              <w:bottom w:val="single" w:sz="4" w:space="0" w:color="auto"/>
              <w:right w:val="single" w:sz="4" w:space="0" w:color="auto"/>
            </w:tcBorders>
          </w:tcPr>
          <w:p w:rsidR="00264C55" w:rsidRDefault="00264C55">
            <w:pPr>
              <w:spacing w:after="0"/>
              <w:jc w:val="both"/>
              <w:rPr>
                <w:sz w:val="20"/>
                <w:szCs w:val="20"/>
              </w:rPr>
            </w:pPr>
          </w:p>
        </w:tc>
        <w:tc>
          <w:tcPr>
            <w:tcW w:w="4140" w:type="dxa"/>
            <w:tcBorders>
              <w:top w:val="single" w:sz="4" w:space="0" w:color="auto"/>
              <w:left w:val="single" w:sz="4" w:space="0" w:color="auto"/>
              <w:bottom w:val="single" w:sz="4" w:space="0" w:color="auto"/>
              <w:right w:val="single" w:sz="4" w:space="0" w:color="auto"/>
            </w:tcBorders>
          </w:tcPr>
          <w:p w:rsidR="00264C55" w:rsidRDefault="00264C55">
            <w:pPr>
              <w:spacing w:after="0"/>
              <w:jc w:val="both"/>
              <w:rPr>
                <w:sz w:val="20"/>
                <w:szCs w:val="20"/>
              </w:rPr>
            </w:pP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jc w:val="center"/>
              <w:rPr>
                <w:sz w:val="20"/>
                <w:szCs w:val="20"/>
              </w:rPr>
            </w:pPr>
            <w:r w:rsidRPr="0044053D">
              <w:rPr>
                <w:sz w:val="20"/>
                <w:szCs w:val="20"/>
              </w:rPr>
              <w:lastRenderedPageBreak/>
              <w:t>66</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RESET</w:t>
            </w:r>
          </w:p>
        </w:tc>
        <w:tc>
          <w:tcPr>
            <w:tcW w:w="164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 xml:space="preserve">in </w:t>
            </w:r>
            <w:proofErr w:type="spellStart"/>
            <w:r w:rsidRPr="0044053D">
              <w:rPr>
                <w:sz w:val="20"/>
                <w:szCs w:val="20"/>
              </w:rPr>
              <w:t>cmos</w:t>
            </w:r>
            <w:proofErr w:type="spellEnd"/>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Hardware reset, active low</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jc w:val="center"/>
              <w:rPr>
                <w:sz w:val="20"/>
                <w:szCs w:val="20"/>
              </w:rPr>
            </w:pPr>
            <w:r w:rsidRPr="0044053D">
              <w:rPr>
                <w:sz w:val="20"/>
                <w:szCs w:val="20"/>
              </w:rPr>
              <w:t>67</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GPIO1</w:t>
            </w:r>
          </w:p>
        </w:tc>
        <w:tc>
          <w:tcPr>
            <w:tcW w:w="1644" w:type="dxa"/>
            <w:tcBorders>
              <w:top w:val="single" w:sz="4" w:space="0" w:color="auto"/>
              <w:left w:val="single" w:sz="4" w:space="0" w:color="auto"/>
              <w:bottom w:val="single" w:sz="4" w:space="0" w:color="auto"/>
              <w:right w:val="single" w:sz="4" w:space="0" w:color="auto"/>
            </w:tcBorders>
          </w:tcPr>
          <w:p w:rsidR="00264C55" w:rsidRDefault="00264C55">
            <w:pPr>
              <w:spacing w:after="0"/>
              <w:jc w:val="both"/>
              <w:rPr>
                <w:sz w:val="20"/>
                <w:szCs w:val="20"/>
              </w:rPr>
            </w:pPr>
          </w:p>
        </w:tc>
        <w:tc>
          <w:tcPr>
            <w:tcW w:w="4140" w:type="dxa"/>
            <w:tcBorders>
              <w:top w:val="single" w:sz="4" w:space="0" w:color="auto"/>
              <w:left w:val="single" w:sz="4" w:space="0" w:color="auto"/>
              <w:bottom w:val="single" w:sz="4" w:space="0" w:color="auto"/>
              <w:right w:val="single" w:sz="4" w:space="0" w:color="auto"/>
            </w:tcBorders>
          </w:tcPr>
          <w:p w:rsidR="00264C55" w:rsidRDefault="00264C55">
            <w:pPr>
              <w:spacing w:after="0"/>
              <w:jc w:val="both"/>
              <w:rPr>
                <w:sz w:val="20"/>
                <w:szCs w:val="20"/>
              </w:rPr>
            </w:pP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jc w:val="center"/>
              <w:rPr>
                <w:sz w:val="20"/>
                <w:szCs w:val="20"/>
              </w:rPr>
            </w:pPr>
            <w:r w:rsidRPr="0044053D">
              <w:rPr>
                <w:sz w:val="20"/>
                <w:szCs w:val="20"/>
              </w:rPr>
              <w:t>68</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SPI_MOSI</w:t>
            </w:r>
          </w:p>
        </w:tc>
        <w:tc>
          <w:tcPr>
            <w:tcW w:w="1644" w:type="dxa"/>
            <w:tcBorders>
              <w:top w:val="single" w:sz="4" w:space="0" w:color="auto"/>
              <w:left w:val="single" w:sz="4" w:space="0" w:color="auto"/>
              <w:bottom w:val="single" w:sz="4" w:space="0" w:color="auto"/>
              <w:right w:val="single" w:sz="4" w:space="0" w:color="auto"/>
            </w:tcBorders>
            <w:hideMark/>
          </w:tcPr>
          <w:p w:rsidR="00264C55" w:rsidRDefault="0044053D">
            <w:pPr>
              <w:spacing w:after="0"/>
              <w:rPr>
                <w:rFonts w:cs="Arial"/>
                <w:sz w:val="20"/>
                <w:szCs w:val="20"/>
                <w:lang w:eastAsia="en-GB"/>
              </w:rPr>
            </w:pPr>
            <w:r w:rsidRPr="0044053D">
              <w:rPr>
                <w:rFonts w:cs="Arial"/>
                <w:sz w:val="20"/>
                <w:szCs w:val="20"/>
                <w:lang w:eastAsia="en-GB"/>
              </w:rPr>
              <w:t xml:space="preserve">out </w:t>
            </w:r>
            <w:proofErr w:type="spellStart"/>
            <w:r w:rsidRPr="0044053D">
              <w:rPr>
                <w:rFonts w:cs="Arial"/>
                <w:sz w:val="20"/>
                <w:szCs w:val="20"/>
                <w:lang w:eastAsia="en-GB"/>
              </w:rPr>
              <w:t>cmos</w:t>
            </w:r>
            <w:proofErr w:type="spellEnd"/>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Serial port data out</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jc w:val="center"/>
              <w:rPr>
                <w:sz w:val="20"/>
                <w:szCs w:val="20"/>
              </w:rPr>
            </w:pPr>
            <w:r w:rsidRPr="0044053D">
              <w:rPr>
                <w:sz w:val="20"/>
                <w:szCs w:val="20"/>
              </w:rPr>
              <w:t>69</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GPIO2</w:t>
            </w:r>
          </w:p>
        </w:tc>
        <w:tc>
          <w:tcPr>
            <w:tcW w:w="1644" w:type="dxa"/>
            <w:tcBorders>
              <w:top w:val="single" w:sz="4" w:space="0" w:color="auto"/>
              <w:left w:val="single" w:sz="4" w:space="0" w:color="auto"/>
              <w:bottom w:val="single" w:sz="4" w:space="0" w:color="auto"/>
              <w:right w:val="single" w:sz="4" w:space="0" w:color="auto"/>
            </w:tcBorders>
          </w:tcPr>
          <w:p w:rsidR="00264C55" w:rsidRDefault="00264C55">
            <w:pPr>
              <w:spacing w:after="0"/>
              <w:jc w:val="both"/>
              <w:rPr>
                <w:sz w:val="20"/>
                <w:szCs w:val="20"/>
              </w:rPr>
            </w:pPr>
          </w:p>
        </w:tc>
        <w:tc>
          <w:tcPr>
            <w:tcW w:w="4140" w:type="dxa"/>
            <w:tcBorders>
              <w:top w:val="single" w:sz="4" w:space="0" w:color="auto"/>
              <w:left w:val="single" w:sz="4" w:space="0" w:color="auto"/>
              <w:bottom w:val="single" w:sz="4" w:space="0" w:color="auto"/>
              <w:right w:val="single" w:sz="4" w:space="0" w:color="auto"/>
            </w:tcBorders>
          </w:tcPr>
          <w:p w:rsidR="00264C55" w:rsidRDefault="00264C55">
            <w:pPr>
              <w:spacing w:after="0"/>
              <w:jc w:val="both"/>
              <w:rPr>
                <w:sz w:val="20"/>
                <w:szCs w:val="20"/>
              </w:rPr>
            </w:pP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jc w:val="center"/>
              <w:rPr>
                <w:sz w:val="20"/>
                <w:szCs w:val="20"/>
              </w:rPr>
            </w:pPr>
            <w:r w:rsidRPr="0044053D">
              <w:rPr>
                <w:sz w:val="20"/>
                <w:szCs w:val="20"/>
              </w:rPr>
              <w:t>70</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SPI_MISO</w:t>
            </w:r>
          </w:p>
        </w:tc>
        <w:tc>
          <w:tcPr>
            <w:tcW w:w="164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rFonts w:cs="Arial"/>
                <w:sz w:val="20"/>
                <w:szCs w:val="20"/>
                <w:lang w:eastAsia="en-GB"/>
              </w:rPr>
            </w:pPr>
            <w:r w:rsidRPr="0044053D">
              <w:rPr>
                <w:rFonts w:cs="Arial"/>
                <w:sz w:val="20"/>
                <w:szCs w:val="20"/>
                <w:lang w:eastAsia="en-GB"/>
              </w:rPr>
              <w:t xml:space="preserve">in/out </w:t>
            </w:r>
            <w:proofErr w:type="spellStart"/>
            <w:r w:rsidRPr="0044053D">
              <w:rPr>
                <w:rFonts w:cs="Arial"/>
                <w:sz w:val="20"/>
                <w:szCs w:val="20"/>
                <w:lang w:eastAsia="en-GB"/>
              </w:rPr>
              <w:t>cmos</w:t>
            </w:r>
            <w:proofErr w:type="spellEnd"/>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Serial port data in/out</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jc w:val="center"/>
              <w:rPr>
                <w:sz w:val="20"/>
                <w:szCs w:val="20"/>
              </w:rPr>
            </w:pPr>
            <w:r w:rsidRPr="0044053D">
              <w:rPr>
                <w:sz w:val="20"/>
                <w:szCs w:val="20"/>
              </w:rPr>
              <w:t>71</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w:t>
            </w:r>
          </w:p>
        </w:tc>
        <w:tc>
          <w:tcPr>
            <w:tcW w:w="1644" w:type="dxa"/>
            <w:tcBorders>
              <w:top w:val="single" w:sz="4" w:space="0" w:color="auto"/>
              <w:left w:val="single" w:sz="4" w:space="0" w:color="auto"/>
              <w:bottom w:val="single" w:sz="4" w:space="0" w:color="auto"/>
              <w:right w:val="single" w:sz="4" w:space="0" w:color="auto"/>
            </w:tcBorders>
          </w:tcPr>
          <w:p w:rsidR="00264C55" w:rsidRDefault="00264C55">
            <w:pPr>
              <w:spacing w:after="0"/>
              <w:jc w:val="both"/>
              <w:rPr>
                <w:sz w:val="20"/>
                <w:szCs w:val="20"/>
              </w:rPr>
            </w:pP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Not used</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jc w:val="center"/>
              <w:rPr>
                <w:sz w:val="20"/>
                <w:szCs w:val="20"/>
              </w:rPr>
            </w:pPr>
            <w:r w:rsidRPr="0044053D">
              <w:rPr>
                <w:sz w:val="20"/>
                <w:szCs w:val="20"/>
              </w:rPr>
              <w:t>72</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SPI_CLK</w:t>
            </w:r>
          </w:p>
        </w:tc>
        <w:tc>
          <w:tcPr>
            <w:tcW w:w="164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rFonts w:cs="Arial"/>
                <w:sz w:val="20"/>
                <w:szCs w:val="20"/>
                <w:lang w:eastAsia="en-GB"/>
              </w:rPr>
            </w:pPr>
            <w:r w:rsidRPr="0044053D">
              <w:rPr>
                <w:rFonts w:cs="Arial"/>
                <w:sz w:val="20"/>
                <w:szCs w:val="20"/>
                <w:lang w:eastAsia="en-GB"/>
              </w:rPr>
              <w:t xml:space="preserve">in </w:t>
            </w:r>
            <w:proofErr w:type="spellStart"/>
            <w:r w:rsidRPr="0044053D">
              <w:rPr>
                <w:rFonts w:cs="Arial"/>
                <w:sz w:val="20"/>
                <w:szCs w:val="20"/>
                <w:lang w:eastAsia="en-GB"/>
              </w:rPr>
              <w:t>cmos</w:t>
            </w:r>
            <w:proofErr w:type="spellEnd"/>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Serial port clock, positive edge sensitive</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jc w:val="center"/>
              <w:rPr>
                <w:sz w:val="20"/>
                <w:szCs w:val="20"/>
              </w:rPr>
            </w:pPr>
            <w:r w:rsidRPr="0044053D">
              <w:rPr>
                <w:sz w:val="20"/>
                <w:szCs w:val="20"/>
              </w:rPr>
              <w:t>73</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GND</w:t>
            </w:r>
          </w:p>
        </w:tc>
        <w:tc>
          <w:tcPr>
            <w:tcW w:w="1644" w:type="dxa"/>
            <w:tcBorders>
              <w:top w:val="single" w:sz="4" w:space="0" w:color="auto"/>
              <w:left w:val="single" w:sz="4" w:space="0" w:color="auto"/>
              <w:bottom w:val="single" w:sz="4" w:space="0" w:color="auto"/>
              <w:right w:val="single" w:sz="4" w:space="0" w:color="auto"/>
            </w:tcBorders>
          </w:tcPr>
          <w:p w:rsidR="00264C55" w:rsidRDefault="00264C55">
            <w:pPr>
              <w:spacing w:after="0"/>
              <w:jc w:val="both"/>
              <w:rPr>
                <w:sz w:val="20"/>
                <w:szCs w:val="20"/>
              </w:rPr>
            </w:pP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Ground pin</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jc w:val="center"/>
              <w:rPr>
                <w:sz w:val="20"/>
                <w:szCs w:val="20"/>
              </w:rPr>
            </w:pPr>
            <w:r w:rsidRPr="0044053D">
              <w:rPr>
                <w:sz w:val="20"/>
                <w:szCs w:val="20"/>
              </w:rPr>
              <w:t>74</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SPI_NCSO</w:t>
            </w:r>
          </w:p>
        </w:tc>
        <w:tc>
          <w:tcPr>
            <w:tcW w:w="164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rFonts w:cs="Arial"/>
                <w:sz w:val="20"/>
                <w:szCs w:val="20"/>
                <w:lang w:eastAsia="en-GB"/>
              </w:rPr>
            </w:pPr>
            <w:r w:rsidRPr="0044053D">
              <w:rPr>
                <w:rFonts w:cs="Arial"/>
                <w:sz w:val="20"/>
                <w:szCs w:val="20"/>
                <w:lang w:eastAsia="en-GB"/>
              </w:rPr>
              <w:t xml:space="preserve">in </w:t>
            </w:r>
            <w:proofErr w:type="spellStart"/>
            <w:r w:rsidRPr="0044053D">
              <w:rPr>
                <w:rFonts w:cs="Arial"/>
                <w:sz w:val="20"/>
                <w:szCs w:val="20"/>
                <w:lang w:eastAsia="en-GB"/>
              </w:rPr>
              <w:t>cmos</w:t>
            </w:r>
            <w:proofErr w:type="spellEnd"/>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Serial port enable, active low</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jc w:val="center"/>
              <w:rPr>
                <w:sz w:val="20"/>
                <w:szCs w:val="20"/>
              </w:rPr>
            </w:pPr>
            <w:r w:rsidRPr="0044053D">
              <w:rPr>
                <w:sz w:val="20"/>
                <w:szCs w:val="20"/>
              </w:rPr>
              <w:t>75</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CLK_IN</w:t>
            </w:r>
          </w:p>
        </w:tc>
        <w:tc>
          <w:tcPr>
            <w:tcW w:w="164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 xml:space="preserve">in </w:t>
            </w:r>
            <w:proofErr w:type="spellStart"/>
            <w:r w:rsidRPr="0044053D">
              <w:rPr>
                <w:rFonts w:cs="Arial"/>
                <w:sz w:val="20"/>
                <w:szCs w:val="20"/>
                <w:lang w:eastAsia="en-GB"/>
              </w:rPr>
              <w:t>cmos</w:t>
            </w:r>
            <w:proofErr w:type="spellEnd"/>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PLL reference clock input</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center"/>
              <w:rPr>
                <w:sz w:val="20"/>
                <w:szCs w:val="20"/>
              </w:rPr>
            </w:pPr>
            <w:r w:rsidRPr="0044053D">
              <w:rPr>
                <w:sz w:val="20"/>
                <w:szCs w:val="20"/>
              </w:rPr>
              <w:t>76</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w:t>
            </w:r>
          </w:p>
        </w:tc>
        <w:tc>
          <w:tcPr>
            <w:tcW w:w="1644" w:type="dxa"/>
            <w:tcBorders>
              <w:top w:val="single" w:sz="4" w:space="0" w:color="auto"/>
              <w:left w:val="single" w:sz="4" w:space="0" w:color="auto"/>
              <w:bottom w:val="single" w:sz="4" w:space="0" w:color="auto"/>
              <w:right w:val="single" w:sz="4" w:space="0" w:color="auto"/>
            </w:tcBorders>
          </w:tcPr>
          <w:p w:rsidR="00264C55" w:rsidRDefault="00264C55">
            <w:pPr>
              <w:spacing w:after="0"/>
              <w:jc w:val="both"/>
              <w:rPr>
                <w:sz w:val="20"/>
                <w:szCs w:val="20"/>
              </w:rPr>
            </w:pP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Not used</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center"/>
              <w:rPr>
                <w:sz w:val="20"/>
                <w:szCs w:val="20"/>
              </w:rPr>
            </w:pPr>
            <w:r w:rsidRPr="0044053D">
              <w:rPr>
                <w:sz w:val="20"/>
                <w:szCs w:val="20"/>
              </w:rPr>
              <w:t>77</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GND</w:t>
            </w:r>
          </w:p>
        </w:tc>
        <w:tc>
          <w:tcPr>
            <w:tcW w:w="1644" w:type="dxa"/>
            <w:tcBorders>
              <w:top w:val="single" w:sz="4" w:space="0" w:color="auto"/>
              <w:left w:val="single" w:sz="4" w:space="0" w:color="auto"/>
              <w:bottom w:val="single" w:sz="4" w:space="0" w:color="auto"/>
              <w:right w:val="single" w:sz="4" w:space="0" w:color="auto"/>
            </w:tcBorders>
          </w:tcPr>
          <w:p w:rsidR="00264C55" w:rsidRDefault="00264C55">
            <w:pPr>
              <w:spacing w:after="0"/>
              <w:jc w:val="both"/>
              <w:rPr>
                <w:sz w:val="20"/>
                <w:szCs w:val="20"/>
              </w:rPr>
            </w:pP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Ground pin</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center"/>
              <w:rPr>
                <w:sz w:val="20"/>
                <w:szCs w:val="20"/>
              </w:rPr>
            </w:pPr>
            <w:r w:rsidRPr="0044053D">
              <w:rPr>
                <w:sz w:val="20"/>
                <w:szCs w:val="20"/>
              </w:rPr>
              <w:t>78</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w:t>
            </w:r>
          </w:p>
        </w:tc>
        <w:tc>
          <w:tcPr>
            <w:tcW w:w="1644" w:type="dxa"/>
            <w:tcBorders>
              <w:top w:val="single" w:sz="4" w:space="0" w:color="auto"/>
              <w:left w:val="single" w:sz="4" w:space="0" w:color="auto"/>
              <w:bottom w:val="single" w:sz="4" w:space="0" w:color="auto"/>
              <w:right w:val="single" w:sz="4" w:space="0" w:color="auto"/>
            </w:tcBorders>
          </w:tcPr>
          <w:p w:rsidR="00264C55" w:rsidRDefault="00264C55">
            <w:pPr>
              <w:spacing w:after="0"/>
              <w:jc w:val="both"/>
              <w:rPr>
                <w:sz w:val="20"/>
                <w:szCs w:val="20"/>
              </w:rPr>
            </w:pP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Not used</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center"/>
              <w:rPr>
                <w:sz w:val="20"/>
                <w:szCs w:val="20"/>
              </w:rPr>
            </w:pPr>
            <w:r w:rsidRPr="0044053D">
              <w:rPr>
                <w:sz w:val="20"/>
                <w:szCs w:val="20"/>
              </w:rPr>
              <w:t>79</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TXEN</w:t>
            </w:r>
          </w:p>
        </w:tc>
        <w:tc>
          <w:tcPr>
            <w:tcW w:w="164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 xml:space="preserve">in </w:t>
            </w:r>
            <w:proofErr w:type="spellStart"/>
            <w:r w:rsidRPr="0044053D">
              <w:rPr>
                <w:sz w:val="20"/>
                <w:szCs w:val="20"/>
              </w:rPr>
              <w:t>cmos</w:t>
            </w:r>
            <w:proofErr w:type="spellEnd"/>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Transmitter enable, active high</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center"/>
              <w:rPr>
                <w:sz w:val="20"/>
                <w:szCs w:val="20"/>
              </w:rPr>
            </w:pPr>
            <w:r w:rsidRPr="0044053D">
              <w:rPr>
                <w:sz w:val="20"/>
                <w:szCs w:val="20"/>
              </w:rPr>
              <w:t>80</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RXEN</w:t>
            </w:r>
          </w:p>
        </w:tc>
        <w:tc>
          <w:tcPr>
            <w:tcW w:w="164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 xml:space="preserve">in </w:t>
            </w:r>
            <w:proofErr w:type="spellStart"/>
            <w:r w:rsidRPr="0044053D">
              <w:rPr>
                <w:sz w:val="20"/>
                <w:szCs w:val="20"/>
              </w:rPr>
              <w:t>cmos</w:t>
            </w:r>
            <w:proofErr w:type="spellEnd"/>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Receiver enable, active high</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center"/>
              <w:rPr>
                <w:sz w:val="20"/>
                <w:szCs w:val="20"/>
              </w:rPr>
            </w:pPr>
            <w:r w:rsidRPr="0044053D">
              <w:rPr>
                <w:sz w:val="20"/>
                <w:szCs w:val="20"/>
              </w:rPr>
              <w:t>81</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GND</w:t>
            </w:r>
          </w:p>
        </w:tc>
        <w:tc>
          <w:tcPr>
            <w:tcW w:w="1644" w:type="dxa"/>
            <w:tcBorders>
              <w:top w:val="single" w:sz="4" w:space="0" w:color="auto"/>
              <w:left w:val="single" w:sz="4" w:space="0" w:color="auto"/>
              <w:bottom w:val="single" w:sz="4" w:space="0" w:color="auto"/>
              <w:right w:val="single" w:sz="4" w:space="0" w:color="auto"/>
            </w:tcBorders>
          </w:tcPr>
          <w:p w:rsidR="00264C55" w:rsidRDefault="00264C55">
            <w:pPr>
              <w:spacing w:after="0"/>
              <w:jc w:val="both"/>
              <w:rPr>
                <w:sz w:val="20"/>
                <w:szCs w:val="20"/>
              </w:rPr>
            </w:pP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Ground pin</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center"/>
              <w:rPr>
                <w:sz w:val="20"/>
                <w:szCs w:val="20"/>
              </w:rPr>
            </w:pPr>
            <w:r w:rsidRPr="0044053D">
              <w:rPr>
                <w:sz w:val="20"/>
                <w:szCs w:val="20"/>
              </w:rPr>
              <w:t>82</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GND</w:t>
            </w:r>
          </w:p>
        </w:tc>
        <w:tc>
          <w:tcPr>
            <w:tcW w:w="1644" w:type="dxa"/>
            <w:tcBorders>
              <w:top w:val="single" w:sz="4" w:space="0" w:color="auto"/>
              <w:left w:val="single" w:sz="4" w:space="0" w:color="auto"/>
              <w:bottom w:val="single" w:sz="4" w:space="0" w:color="auto"/>
              <w:right w:val="single" w:sz="4" w:space="0" w:color="auto"/>
            </w:tcBorders>
          </w:tcPr>
          <w:p w:rsidR="00264C55" w:rsidRDefault="00264C55">
            <w:pPr>
              <w:spacing w:after="0"/>
              <w:jc w:val="both"/>
              <w:rPr>
                <w:sz w:val="20"/>
                <w:szCs w:val="20"/>
              </w:rPr>
            </w:pP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Ground pin</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center"/>
              <w:rPr>
                <w:sz w:val="20"/>
                <w:szCs w:val="20"/>
              </w:rPr>
            </w:pPr>
            <w:r w:rsidRPr="0044053D">
              <w:rPr>
                <w:sz w:val="20"/>
                <w:szCs w:val="20"/>
              </w:rPr>
              <w:t>83</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GND</w:t>
            </w:r>
          </w:p>
        </w:tc>
        <w:tc>
          <w:tcPr>
            <w:tcW w:w="1644" w:type="dxa"/>
            <w:tcBorders>
              <w:top w:val="single" w:sz="4" w:space="0" w:color="auto"/>
              <w:left w:val="single" w:sz="4" w:space="0" w:color="auto"/>
              <w:bottom w:val="single" w:sz="4" w:space="0" w:color="auto"/>
              <w:right w:val="single" w:sz="4" w:space="0" w:color="auto"/>
            </w:tcBorders>
          </w:tcPr>
          <w:p w:rsidR="00264C55" w:rsidRDefault="00264C55">
            <w:pPr>
              <w:spacing w:after="0"/>
              <w:jc w:val="both"/>
              <w:rPr>
                <w:sz w:val="20"/>
                <w:szCs w:val="20"/>
              </w:rPr>
            </w:pP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Ground pin</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center"/>
              <w:rPr>
                <w:sz w:val="20"/>
                <w:szCs w:val="20"/>
              </w:rPr>
            </w:pPr>
            <w:r w:rsidRPr="0044053D">
              <w:rPr>
                <w:sz w:val="20"/>
                <w:szCs w:val="20"/>
              </w:rPr>
              <w:t>84</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GND</w:t>
            </w:r>
          </w:p>
        </w:tc>
        <w:tc>
          <w:tcPr>
            <w:tcW w:w="1644" w:type="dxa"/>
            <w:tcBorders>
              <w:top w:val="single" w:sz="4" w:space="0" w:color="auto"/>
              <w:left w:val="single" w:sz="4" w:space="0" w:color="auto"/>
              <w:bottom w:val="single" w:sz="4" w:space="0" w:color="auto"/>
              <w:right w:val="single" w:sz="4" w:space="0" w:color="auto"/>
            </w:tcBorders>
          </w:tcPr>
          <w:p w:rsidR="00264C55" w:rsidRDefault="00264C55">
            <w:pPr>
              <w:spacing w:after="0"/>
              <w:jc w:val="both"/>
              <w:rPr>
                <w:sz w:val="20"/>
                <w:szCs w:val="20"/>
              </w:rPr>
            </w:pP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Ground pin</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center"/>
              <w:rPr>
                <w:sz w:val="20"/>
                <w:szCs w:val="20"/>
              </w:rPr>
            </w:pPr>
            <w:r w:rsidRPr="0044053D">
              <w:rPr>
                <w:sz w:val="20"/>
                <w:szCs w:val="20"/>
              </w:rPr>
              <w:t>85</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GND</w:t>
            </w:r>
          </w:p>
        </w:tc>
        <w:tc>
          <w:tcPr>
            <w:tcW w:w="1644" w:type="dxa"/>
            <w:tcBorders>
              <w:top w:val="single" w:sz="4" w:space="0" w:color="auto"/>
              <w:left w:val="single" w:sz="4" w:space="0" w:color="auto"/>
              <w:bottom w:val="single" w:sz="4" w:space="0" w:color="auto"/>
              <w:right w:val="single" w:sz="4" w:space="0" w:color="auto"/>
            </w:tcBorders>
          </w:tcPr>
          <w:p w:rsidR="00264C55" w:rsidRDefault="00264C55">
            <w:pPr>
              <w:spacing w:after="0"/>
              <w:jc w:val="both"/>
              <w:rPr>
                <w:sz w:val="20"/>
                <w:szCs w:val="20"/>
              </w:rPr>
            </w:pP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Ground pin</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center"/>
              <w:rPr>
                <w:sz w:val="20"/>
                <w:szCs w:val="20"/>
              </w:rPr>
            </w:pPr>
            <w:r w:rsidRPr="0044053D">
              <w:rPr>
                <w:sz w:val="20"/>
                <w:szCs w:val="20"/>
              </w:rPr>
              <w:t>86</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GND</w:t>
            </w:r>
          </w:p>
        </w:tc>
        <w:tc>
          <w:tcPr>
            <w:tcW w:w="1644" w:type="dxa"/>
            <w:tcBorders>
              <w:top w:val="single" w:sz="4" w:space="0" w:color="auto"/>
              <w:left w:val="single" w:sz="4" w:space="0" w:color="auto"/>
              <w:bottom w:val="single" w:sz="4" w:space="0" w:color="auto"/>
              <w:right w:val="single" w:sz="4" w:space="0" w:color="auto"/>
            </w:tcBorders>
          </w:tcPr>
          <w:p w:rsidR="00264C55" w:rsidRDefault="00264C55">
            <w:pPr>
              <w:spacing w:after="0"/>
              <w:jc w:val="both"/>
              <w:rPr>
                <w:sz w:val="20"/>
                <w:szCs w:val="20"/>
              </w:rPr>
            </w:pP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Ground pin</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center"/>
              <w:rPr>
                <w:sz w:val="20"/>
                <w:szCs w:val="20"/>
              </w:rPr>
            </w:pPr>
            <w:r w:rsidRPr="0044053D">
              <w:rPr>
                <w:sz w:val="20"/>
                <w:szCs w:val="20"/>
              </w:rPr>
              <w:t>87</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GND</w:t>
            </w:r>
          </w:p>
        </w:tc>
        <w:tc>
          <w:tcPr>
            <w:tcW w:w="1644" w:type="dxa"/>
            <w:tcBorders>
              <w:top w:val="single" w:sz="4" w:space="0" w:color="auto"/>
              <w:left w:val="single" w:sz="4" w:space="0" w:color="auto"/>
              <w:bottom w:val="single" w:sz="4" w:space="0" w:color="auto"/>
              <w:right w:val="single" w:sz="4" w:space="0" w:color="auto"/>
            </w:tcBorders>
          </w:tcPr>
          <w:p w:rsidR="00264C55" w:rsidRDefault="00264C55">
            <w:pPr>
              <w:spacing w:after="0"/>
              <w:jc w:val="both"/>
              <w:rPr>
                <w:sz w:val="20"/>
                <w:szCs w:val="20"/>
              </w:rPr>
            </w:pP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Ground pin</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center"/>
              <w:rPr>
                <w:sz w:val="20"/>
                <w:szCs w:val="20"/>
              </w:rPr>
            </w:pPr>
            <w:r w:rsidRPr="0044053D">
              <w:rPr>
                <w:sz w:val="20"/>
                <w:szCs w:val="20"/>
              </w:rPr>
              <w:t>88</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GND</w:t>
            </w:r>
          </w:p>
        </w:tc>
        <w:tc>
          <w:tcPr>
            <w:tcW w:w="1644" w:type="dxa"/>
            <w:tcBorders>
              <w:top w:val="single" w:sz="4" w:space="0" w:color="auto"/>
              <w:left w:val="single" w:sz="4" w:space="0" w:color="auto"/>
              <w:bottom w:val="single" w:sz="4" w:space="0" w:color="auto"/>
              <w:right w:val="single" w:sz="4" w:space="0" w:color="auto"/>
            </w:tcBorders>
          </w:tcPr>
          <w:p w:rsidR="00264C55" w:rsidRDefault="00264C55">
            <w:pPr>
              <w:spacing w:after="0"/>
              <w:jc w:val="both"/>
              <w:rPr>
                <w:sz w:val="20"/>
                <w:szCs w:val="20"/>
              </w:rPr>
            </w:pP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Ground pin</w:t>
            </w:r>
          </w:p>
        </w:tc>
      </w:tr>
    </w:tbl>
    <w:p w:rsidR="00022324" w:rsidRDefault="00022324" w:rsidP="00022324">
      <w:pPr>
        <w:pStyle w:val="Caption"/>
        <w:keepNext/>
      </w:pPr>
      <w:bookmarkStart w:id="236" w:name="_Toc420167633"/>
      <w:r>
        <w:t xml:space="preserve">Table </w:t>
      </w:r>
      <w:fldSimple w:instr=" SEQ Table \* ARABIC ">
        <w:r w:rsidR="00782482">
          <w:rPr>
            <w:noProof/>
          </w:rPr>
          <w:t>12</w:t>
        </w:r>
      </w:fldSimple>
      <w:r>
        <w:t xml:space="preserve"> X3 connector pin description</w:t>
      </w:r>
      <w:bookmarkEnd w:id="236"/>
    </w:p>
    <w:p w:rsidR="00022324" w:rsidRDefault="00A80FD5" w:rsidP="00BA07A7">
      <w:r>
        <w:t>A figure of the connector is provided below:</w:t>
      </w:r>
    </w:p>
    <w:p w:rsidR="00A80FD5" w:rsidRDefault="00A80FD5" w:rsidP="00A80FD5">
      <w:pPr>
        <w:jc w:val="both"/>
      </w:pPr>
      <w:r>
        <w:t xml:space="preserve">The </w:t>
      </w:r>
      <w:r>
        <w:rPr>
          <w:color w:val="000000"/>
        </w:rPr>
        <w:t xml:space="preserve">Myriad-RF </w:t>
      </w:r>
      <w:r>
        <w:t>board is directly plugged into the X1 connector.</w:t>
      </w:r>
      <w:r w:rsidRPr="004F023D">
        <w:t xml:space="preserve"> </w:t>
      </w:r>
      <w:r>
        <w:t xml:space="preserve">The digital I/Q connector is a digital transmit (TX) and receive (RX) interface to the ADC/DAC of the LMS6002D.  </w:t>
      </w:r>
    </w:p>
    <w:p w:rsidR="00A80FD5" w:rsidRPr="00287A77" w:rsidRDefault="00A80FD5" w:rsidP="00A80FD5"/>
    <w:p w:rsidR="00A80FD5" w:rsidRDefault="006C3584" w:rsidP="00A80FD5">
      <w:pPr>
        <w:jc w:val="center"/>
      </w:pPr>
      <w:r>
        <w:pict>
          <v:group id="_x0000_s1046" editas="canvas" style="width:412.7pt;height:415pt;mso-position-horizontal-relative:char;mso-position-vertical-relative:line" coordsize="8254,8300">
            <o:lock v:ext="edit" aspectratio="t"/>
            <v:shape id="_x0000_s1047" type="#_x0000_t75" style="position:absolute;width:8254;height:8300" o:preferrelative="f">
              <v:fill o:detectmouseclick="t"/>
              <v:path o:extrusionok="t" o:connecttype="none"/>
              <o:lock v:ext="edit" text="t"/>
            </v:shape>
            <v:shape id="_x0000_s1048" type="#_x0000_t75" style="position:absolute;width:8265;height:8311">
              <v:imagedata r:id="rId68" o:title=""/>
            </v:shape>
            <w10:wrap type="none"/>
            <w10:anchorlock/>
          </v:group>
        </w:pict>
      </w:r>
    </w:p>
    <w:p w:rsidR="00D37271" w:rsidRDefault="00D37271" w:rsidP="00D37271">
      <w:pPr>
        <w:pStyle w:val="Heading3"/>
      </w:pPr>
      <w:bookmarkStart w:id="237" w:name="_Toc420167579"/>
      <w:r>
        <w:t>X2 Connector - FX3 JTAG interface</w:t>
      </w:r>
      <w:bookmarkEnd w:id="237"/>
    </w:p>
    <w:p w:rsidR="00D37271" w:rsidRPr="00F21095" w:rsidRDefault="00D37271" w:rsidP="00D37271">
      <w:pPr>
        <w:jc w:val="both"/>
      </w:pPr>
      <w:r w:rsidRPr="00F21095">
        <w:t>FX3’s JTAG interface has a standard five-pin interface to connect to a JTAG debugger in order to debug firmware through the CPU-core's on-chip-debug circuitry. T</w:t>
      </w:r>
      <w:r>
        <w:t xml:space="preserve">he FX3’s is selected via the </w:t>
      </w:r>
      <w:r w:rsidRPr="00231137">
        <w:t xml:space="preserve">JTAG switch. </w:t>
      </w:r>
    </w:p>
    <w:p w:rsidR="00D37271" w:rsidRDefault="00264C55" w:rsidP="00D37271">
      <w:pPr>
        <w:jc w:val="center"/>
      </w:pPr>
      <w:r>
        <w:rPr>
          <w:noProof/>
        </w:rPr>
        <w:drawing>
          <wp:inline distT="0" distB="0" distL="0" distR="0" wp14:anchorId="502D158F" wp14:editId="6CA0E1AB">
            <wp:extent cx="2265219" cy="174547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t="18183" r="8146"/>
                    <a:stretch/>
                  </pic:blipFill>
                  <pic:spPr bwMode="auto">
                    <a:xfrm>
                      <a:off x="0" y="0"/>
                      <a:ext cx="2265430" cy="1745637"/>
                    </a:xfrm>
                    <a:prstGeom prst="rect">
                      <a:avLst/>
                    </a:prstGeom>
                    <a:noFill/>
                    <a:ln>
                      <a:noFill/>
                    </a:ln>
                    <a:extLst>
                      <a:ext uri="{53640926-AAD7-44D8-BBD7-CCE9431645EC}">
                        <a14:shadowObscured xmlns:a14="http://schemas.microsoft.com/office/drawing/2010/main"/>
                      </a:ext>
                    </a:extLst>
                  </pic:spPr>
                </pic:pic>
              </a:graphicData>
            </a:graphic>
          </wp:inline>
        </w:drawing>
      </w:r>
    </w:p>
    <w:p w:rsidR="00D37271" w:rsidRPr="003C048F" w:rsidRDefault="00D37271" w:rsidP="00D37271">
      <w:pPr>
        <w:pStyle w:val="Caption"/>
      </w:pPr>
      <w:bookmarkStart w:id="238" w:name="_Toc363038381"/>
      <w:bookmarkStart w:id="239" w:name="_Toc420167620"/>
      <w:r>
        <w:lastRenderedPageBreak/>
        <w:t xml:space="preserve">Figure </w:t>
      </w:r>
      <w:r w:rsidR="00D953D3">
        <w:fldChar w:fldCharType="begin"/>
      </w:r>
      <w:r>
        <w:instrText xml:space="preserve"> SEQ Figure \* ARABIC </w:instrText>
      </w:r>
      <w:r w:rsidR="00D953D3">
        <w:fldChar w:fldCharType="separate"/>
      </w:r>
      <w:r w:rsidR="00782482">
        <w:rPr>
          <w:noProof/>
        </w:rPr>
        <w:t>37</w:t>
      </w:r>
      <w:r w:rsidR="00D953D3">
        <w:rPr>
          <w:noProof/>
        </w:rPr>
        <w:fldChar w:fldCharType="end"/>
      </w:r>
      <w:r>
        <w:t xml:space="preserve"> </w:t>
      </w:r>
      <w:r>
        <w:rPr>
          <w:noProof/>
        </w:rPr>
        <w:t>JTAG conector</w:t>
      </w:r>
      <w:r w:rsidRPr="003C048F">
        <w:rPr>
          <w:noProof/>
        </w:rPr>
        <w:t>.</w:t>
      </w:r>
      <w:bookmarkEnd w:id="238"/>
      <w:bookmarkEnd w:id="239"/>
    </w:p>
    <w:p w:rsidR="00D37271" w:rsidRDefault="00D37271" w:rsidP="00D37271">
      <w:pPr>
        <w:pStyle w:val="Heading3"/>
      </w:pPr>
      <w:bookmarkStart w:id="240" w:name="_Toc420167580"/>
      <w:r>
        <w:t xml:space="preserve">X3 Connector - PPS / </w:t>
      </w:r>
      <w:proofErr w:type="spellStart"/>
      <w:r>
        <w:t>Clck-ext</w:t>
      </w:r>
      <w:proofErr w:type="spellEnd"/>
      <w:r>
        <w:t xml:space="preserve"> and </w:t>
      </w:r>
      <w:r w:rsidRPr="00EE5DCB">
        <w:t>GPIO Connector</w:t>
      </w:r>
      <w:bookmarkEnd w:id="240"/>
    </w:p>
    <w:p w:rsidR="00D37271" w:rsidRPr="00EE5DCB" w:rsidRDefault="00D37271" w:rsidP="00D37271">
      <w:r>
        <w:t xml:space="preserve">A GPIO connector is available on the </w:t>
      </w:r>
      <w:proofErr w:type="spellStart"/>
      <w:r>
        <w:t>DigiRED</w:t>
      </w:r>
      <w:proofErr w:type="spellEnd"/>
      <w:r>
        <w:t xml:space="preserve"> board for expansion.</w:t>
      </w:r>
    </w:p>
    <w:p w:rsidR="00D37271" w:rsidRDefault="00264C55" w:rsidP="00B81DC1">
      <w:r>
        <w:rPr>
          <w:noProof/>
        </w:rPr>
        <w:drawing>
          <wp:anchor distT="0" distB="0" distL="114300" distR="114300" simplePos="0" relativeHeight="251701248" behindDoc="0" locked="0" layoutInCell="1" allowOverlap="1" wp14:anchorId="72FE4B56" wp14:editId="209D29F1">
            <wp:simplePos x="0" y="0"/>
            <wp:positionH relativeFrom="column">
              <wp:posOffset>914400</wp:posOffset>
            </wp:positionH>
            <wp:positionV relativeFrom="paragraph">
              <wp:align>top</wp:align>
            </wp:positionV>
            <wp:extent cx="2073251" cy="1828800"/>
            <wp:effectExtent l="19050" t="0" r="3199"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cstate="print"/>
                    <a:stretch>
                      <a:fillRect/>
                    </a:stretch>
                  </pic:blipFill>
                  <pic:spPr>
                    <a:xfrm>
                      <a:off x="0" y="0"/>
                      <a:ext cx="2073251" cy="1828800"/>
                    </a:xfrm>
                    <a:prstGeom prst="rect">
                      <a:avLst/>
                    </a:prstGeom>
                  </pic:spPr>
                </pic:pic>
              </a:graphicData>
            </a:graphic>
          </wp:anchor>
        </w:drawing>
      </w:r>
      <w:r w:rsidR="00B81DC1">
        <w:br w:type="textWrapping" w:clear="all"/>
      </w:r>
    </w:p>
    <w:p w:rsidR="00392D23" w:rsidRPr="00AE6BC9" w:rsidRDefault="00392D23" w:rsidP="00B81DC1">
      <w:pPr>
        <w:pStyle w:val="Heading2"/>
      </w:pPr>
      <w:bookmarkStart w:id="241" w:name="_Ref413852923"/>
      <w:bookmarkStart w:id="242" w:name="_Toc420167581"/>
      <w:r>
        <w:t xml:space="preserve">X7 Connector - Input Reference </w:t>
      </w:r>
      <w:r w:rsidR="00B81DC1">
        <w:t>Frequency</w:t>
      </w:r>
      <w:r w:rsidR="00A6184F">
        <w:t xml:space="preserve"> Provision</w:t>
      </w:r>
      <w:bookmarkEnd w:id="241"/>
      <w:bookmarkEnd w:id="242"/>
    </w:p>
    <w:p w:rsidR="00B81DC1" w:rsidRPr="00B81DC1" w:rsidRDefault="00B81DC1" w:rsidP="00B81DC1">
      <w:r>
        <w:t>The Input Reference Frequency has performed well in tests at NRAO, where a 10MHz facility reference signal was used</w:t>
      </w:r>
      <w:proofErr w:type="gramStart"/>
      <w:r>
        <w:t>..</w:t>
      </w:r>
      <w:proofErr w:type="gramEnd"/>
      <w:r>
        <w:t xml:space="preserve">  As indicated above, the</w:t>
      </w:r>
      <w:r w:rsidRPr="00B81DC1">
        <w:t xml:space="preserve"> PPS feature is currently not supported, but </w:t>
      </w:r>
      <w:r>
        <w:t>is expected to</w:t>
      </w:r>
      <w:r w:rsidRPr="00B81DC1">
        <w:t xml:space="preserve"> be activated in future firmware</w:t>
      </w:r>
      <w:r>
        <w:t xml:space="preserve">, </w:t>
      </w:r>
      <w:r w:rsidRPr="00B81DC1">
        <w:t>by prov</w:t>
      </w:r>
      <w:r>
        <w:t>i</w:t>
      </w:r>
      <w:r w:rsidRPr="00B81DC1">
        <w:t>ding 1Hz 3.3V pulse with 10% duty cycle on the port.</w:t>
      </w:r>
    </w:p>
    <w:p w:rsidR="00B81DC1" w:rsidRPr="00B81DC1" w:rsidRDefault="00B81DC1" w:rsidP="00B81DC1">
      <w:proofErr w:type="spellStart"/>
      <w:r w:rsidRPr="00B81DC1">
        <w:t>CLK_Ext</w:t>
      </w:r>
      <w:proofErr w:type="spellEnd"/>
      <w:r w:rsidRPr="00B81DC1">
        <w:t xml:space="preserve"> will provide the clock from the Si5356 to the user if required.</w:t>
      </w:r>
    </w:p>
    <w:p w:rsidR="00B81DC1" w:rsidRPr="00B81DC1" w:rsidRDefault="00B81DC1" w:rsidP="00B81DC1">
      <w:pPr>
        <w:rPr>
          <w:b/>
          <w:bCs/>
        </w:rPr>
      </w:pPr>
      <w:r w:rsidRPr="00B81DC1">
        <w:t>The 10 MHz reference input drives a</w:t>
      </w:r>
      <w:r w:rsidR="00C70251">
        <w:t>n</w:t>
      </w:r>
      <w:r w:rsidRPr="00B81DC1">
        <w:t xml:space="preserve"> Analog Devices ADF4002 PLL chip on the </w:t>
      </w:r>
      <w:proofErr w:type="spellStart"/>
      <w:r w:rsidR="00C70251">
        <w:t>DigiRED</w:t>
      </w:r>
      <w:proofErr w:type="spellEnd"/>
      <w:r w:rsidRPr="00B81DC1">
        <w:t xml:space="preserve"> board. When the reference frequency is present and the PLL is locked to it, the green LED D9 (see </w:t>
      </w:r>
      <w:r w:rsidR="00D953D3">
        <w:fldChar w:fldCharType="begin"/>
      </w:r>
      <w:r w:rsidR="00C70251">
        <w:instrText xml:space="preserve"> REF _Ref413850943 \h </w:instrText>
      </w:r>
      <w:r w:rsidR="00D953D3">
        <w:fldChar w:fldCharType="separate"/>
      </w:r>
      <w:ins w:id="243" w:author="Bogdan Vacaliuc" w:date="2015-05-23T18:04:00Z">
        <w:r w:rsidR="00782482">
          <w:t xml:space="preserve">Figure </w:t>
        </w:r>
        <w:r w:rsidR="00782482">
          <w:rPr>
            <w:noProof/>
          </w:rPr>
          <w:t>38</w:t>
        </w:r>
      </w:ins>
      <w:r w:rsidR="00D953D3">
        <w:fldChar w:fldCharType="end"/>
      </w:r>
      <w:r>
        <w:t>) will be illuminated</w:t>
      </w:r>
      <w:r w:rsidRPr="00B81DC1">
        <w:t>. </w:t>
      </w:r>
    </w:p>
    <w:p w:rsidR="00B81DC1" w:rsidRPr="00B81DC1" w:rsidRDefault="00C70251" w:rsidP="00B81DC1">
      <w:pPr>
        <w:rPr>
          <w:b/>
          <w:bCs/>
        </w:rPr>
      </w:pPr>
      <w:r>
        <w:rPr>
          <w:noProof/>
        </w:rPr>
        <w:drawing>
          <wp:anchor distT="0" distB="0" distL="114300" distR="114300" simplePos="0" relativeHeight="251703296" behindDoc="0" locked="0" layoutInCell="1" allowOverlap="1" wp14:anchorId="58D34176" wp14:editId="3B83240F">
            <wp:simplePos x="0" y="0"/>
            <wp:positionH relativeFrom="column">
              <wp:posOffset>1076325</wp:posOffset>
            </wp:positionH>
            <wp:positionV relativeFrom="paragraph">
              <wp:posOffset>3810</wp:posOffset>
            </wp:positionV>
            <wp:extent cx="1930400" cy="2052955"/>
            <wp:effectExtent l="19050" t="0" r="0" b="0"/>
            <wp:wrapNone/>
            <wp:docPr id="12" name="Picture 11" descr="diode d9 location for reference frequenc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ode d9 location for reference frequency.png"/>
                    <pic:cNvPicPr/>
                  </pic:nvPicPr>
                  <pic:blipFill>
                    <a:blip r:embed="rId43" cstate="print"/>
                    <a:stretch>
                      <a:fillRect/>
                    </a:stretch>
                  </pic:blipFill>
                  <pic:spPr>
                    <a:xfrm>
                      <a:off x="0" y="0"/>
                      <a:ext cx="1930400" cy="2052955"/>
                    </a:xfrm>
                    <a:prstGeom prst="rect">
                      <a:avLst/>
                    </a:prstGeom>
                  </pic:spPr>
                </pic:pic>
              </a:graphicData>
            </a:graphic>
          </wp:anchor>
        </w:drawing>
      </w:r>
    </w:p>
    <w:p w:rsidR="00C70251" w:rsidRDefault="00C70251" w:rsidP="00B81DC1"/>
    <w:p w:rsidR="00C70251" w:rsidRDefault="00C70251" w:rsidP="00B81DC1"/>
    <w:p w:rsidR="00C70251" w:rsidRDefault="00C70251" w:rsidP="00B81DC1"/>
    <w:p w:rsidR="00C70251" w:rsidRDefault="00C70251" w:rsidP="00B81DC1"/>
    <w:p w:rsidR="00C70251" w:rsidRDefault="00C70251" w:rsidP="00B81DC1">
      <w:pPr>
        <w:rPr>
          <w:b/>
          <w:bCs/>
        </w:rPr>
      </w:pPr>
    </w:p>
    <w:p w:rsidR="00C70251" w:rsidRDefault="006C3584" w:rsidP="00B81DC1">
      <w:pPr>
        <w:rPr>
          <w:b/>
          <w:bCs/>
        </w:rPr>
      </w:pPr>
      <w:r>
        <w:rPr>
          <w:noProof/>
        </w:rPr>
        <w:pict>
          <v:shape id="_x0000_s1052" type="#_x0000_t202" style="position:absolute;margin-left:56.4pt;margin-top:11pt;width:255.35pt;height:42.7pt;z-index:251705344" stroked="f">
            <v:textbox style="mso-fit-shape-to-text:t" inset="0,0,0,0">
              <w:txbxContent>
                <w:p w:rsidR="004D5360" w:rsidRPr="00DB0D21" w:rsidRDefault="004D5360" w:rsidP="00C70251">
                  <w:pPr>
                    <w:pStyle w:val="Caption"/>
                    <w:rPr>
                      <w:noProof/>
                      <w:sz w:val="24"/>
                      <w:szCs w:val="24"/>
                    </w:rPr>
                  </w:pPr>
                  <w:bookmarkStart w:id="244" w:name="_Ref413850943"/>
                  <w:bookmarkStart w:id="245" w:name="_Toc420167621"/>
                  <w:r>
                    <w:t xml:space="preserve">Figure </w:t>
                  </w:r>
                  <w:fldSimple w:instr=" SEQ Figure \* ARABIC ">
                    <w:r w:rsidR="00782482">
                      <w:rPr>
                        <w:noProof/>
                      </w:rPr>
                      <w:t>38</w:t>
                    </w:r>
                  </w:fldSimple>
                  <w:bookmarkEnd w:id="244"/>
                  <w:r>
                    <w:t xml:space="preserve"> LED D9 is illuminated green to denote frequency lock.</w:t>
                  </w:r>
                  <w:bookmarkEnd w:id="245"/>
                </w:p>
              </w:txbxContent>
            </v:textbox>
          </v:shape>
        </w:pict>
      </w:r>
    </w:p>
    <w:p w:rsidR="00C70251" w:rsidRDefault="00C70251" w:rsidP="00B81DC1">
      <w:pPr>
        <w:rPr>
          <w:b/>
          <w:bCs/>
        </w:rPr>
      </w:pPr>
    </w:p>
    <w:p w:rsidR="00C70251" w:rsidRPr="00B81DC1" w:rsidRDefault="00C70251" w:rsidP="00B81DC1">
      <w:pPr>
        <w:rPr>
          <w:b/>
          <w:bCs/>
        </w:rPr>
      </w:pPr>
    </w:p>
    <w:p w:rsidR="00B81DC1" w:rsidRPr="00B81DC1" w:rsidRDefault="00B81DC1" w:rsidP="00B81DC1">
      <w:pPr>
        <w:rPr>
          <w:b/>
          <w:bCs/>
        </w:rPr>
      </w:pPr>
      <w:r w:rsidRPr="00B81DC1">
        <w:lastRenderedPageBreak/>
        <w:t>The input signal should be a square wave or clipped sine wave with LOW/HIGH voltage of 0 and 3V (2.7 - 3.3V max value range). The ADF4002 reference input is a CMOS type with a nominal threshold of 1.5V and a dc equivalent input resistance of 100 kΩ. Thus expected current draw from the reference is in the order of 100µA.</w:t>
      </w:r>
    </w:p>
    <w:p w:rsidR="00B81DC1" w:rsidRPr="00B81DC1" w:rsidRDefault="00B81DC1" w:rsidP="00B81DC1">
      <w:pPr>
        <w:rPr>
          <w:b/>
          <w:bCs/>
        </w:rPr>
      </w:pPr>
      <w:r w:rsidRPr="00B81DC1">
        <w:t>The RASDR firmware is hard coded to use 10 MHz as an input, but there could be an option for setting the input reference frequency variable in the future if needed. The ADF4002 feeds the clock distribution chip si5356. The clock distribution chip feeds the down conversion Rx PLL as well as the ADC sample clock. The software sets the values of these devices in a transparent manner to the user. For example when the user changes the RF center frequency on the screen appropriate registers are set via the SPI bus to change the frequency. Likewise, registers are set when the user changes the sampling rate.</w:t>
      </w:r>
    </w:p>
    <w:p w:rsidR="00B81DC1" w:rsidRPr="00B81DC1" w:rsidRDefault="00B81DC1" w:rsidP="00B81DC1">
      <w:r w:rsidRPr="00B81DC1">
        <w:t>An example reference clock</w:t>
      </w:r>
      <w:r w:rsidR="00D953D3">
        <w:fldChar w:fldCharType="begin"/>
      </w:r>
      <w:r w:rsidR="00C70251">
        <w:instrText xml:space="preserve"> XE "</w:instrText>
      </w:r>
      <w:r w:rsidR="00C70251" w:rsidRPr="00395273">
        <w:instrText>reference clock</w:instrText>
      </w:r>
      <w:r w:rsidR="00C70251">
        <w:instrText xml:space="preserve">" </w:instrText>
      </w:r>
      <w:r w:rsidR="00D953D3">
        <w:fldChar w:fldCharType="end"/>
      </w:r>
      <w:r w:rsidRPr="00B81DC1">
        <w:t xml:space="preserve"> could be based upon either an OCXO or Atomic clock, possibly locked to GPS time for precise PPS </w:t>
      </w:r>
      <w:proofErr w:type="spellStart"/>
      <w:r w:rsidRPr="00B81DC1">
        <w:t>signalling</w:t>
      </w:r>
      <w:proofErr w:type="spellEnd"/>
      <w:r w:rsidRPr="00B81DC1">
        <w:t xml:space="preserve">.  </w:t>
      </w:r>
    </w:p>
    <w:p w:rsidR="00BA07A7" w:rsidRPr="00BA07A7" w:rsidRDefault="00BA07A7" w:rsidP="00BA07A7"/>
    <w:p w:rsidR="00D0435F" w:rsidRDefault="00D0435F">
      <w:pPr>
        <w:rPr>
          <w:rFonts w:asciiTheme="majorHAnsi" w:eastAsiaTheme="majorEastAsia" w:hAnsiTheme="majorHAnsi" w:cstheme="majorBidi"/>
          <w:b/>
          <w:bCs/>
          <w:color w:val="365F91" w:themeColor="accent1" w:themeShade="BF"/>
          <w:sz w:val="28"/>
          <w:szCs w:val="28"/>
        </w:rPr>
      </w:pPr>
      <w:r>
        <w:br w:type="page"/>
      </w:r>
    </w:p>
    <w:p w:rsidR="00B57CCF" w:rsidRDefault="00B57CCF" w:rsidP="00B57CCF">
      <w:pPr>
        <w:pStyle w:val="Heading1"/>
      </w:pPr>
      <w:bookmarkStart w:id="246" w:name="_Toc420167582"/>
      <w:r>
        <w:lastRenderedPageBreak/>
        <w:t>References</w:t>
      </w:r>
      <w:bookmarkEnd w:id="246"/>
    </w:p>
    <w:p w:rsidR="001844A7" w:rsidRDefault="00D953D3" w:rsidP="00D3074F">
      <w:pPr>
        <w:rPr>
          <w:noProof/>
        </w:rPr>
      </w:pPr>
      <w:r>
        <w:fldChar w:fldCharType="begin"/>
      </w:r>
      <w:r w:rsidR="0057226B">
        <w:instrText xml:space="preserve"> BIBLIOGRAPHY  \l 1033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5"/>
        <w:gridCol w:w="8975"/>
      </w:tblGrid>
      <w:tr w:rsidR="001844A7">
        <w:trPr>
          <w:divId w:val="1070885821"/>
          <w:tblCellSpacing w:w="15" w:type="dxa"/>
        </w:trPr>
        <w:tc>
          <w:tcPr>
            <w:tcW w:w="50" w:type="pct"/>
            <w:hideMark/>
          </w:tcPr>
          <w:p w:rsidR="001844A7" w:rsidRDefault="001844A7">
            <w:pPr>
              <w:pStyle w:val="Bibliography"/>
              <w:rPr>
                <w:rFonts w:eastAsiaTheme="minorEastAsia"/>
                <w:noProof/>
              </w:rPr>
            </w:pPr>
            <w:r>
              <w:rPr>
                <w:noProof/>
              </w:rPr>
              <w:t xml:space="preserve">[1] </w:t>
            </w:r>
          </w:p>
        </w:tc>
        <w:tc>
          <w:tcPr>
            <w:tcW w:w="0" w:type="auto"/>
            <w:hideMark/>
          </w:tcPr>
          <w:p w:rsidR="001844A7" w:rsidRDefault="001844A7">
            <w:pPr>
              <w:pStyle w:val="Bibliography"/>
              <w:rPr>
                <w:rFonts w:eastAsiaTheme="minorEastAsia"/>
                <w:noProof/>
              </w:rPr>
            </w:pPr>
            <w:r>
              <w:rPr>
                <w:noProof/>
              </w:rPr>
              <w:t>SARA, "RASDR – Radio Astronomy Software Defined Radio," 2015. [Online]. Available: http://www.radio-astronomy.org/rasdr. [Accessed 2015].</w:t>
            </w:r>
          </w:p>
        </w:tc>
      </w:tr>
      <w:tr w:rsidR="001844A7">
        <w:trPr>
          <w:divId w:val="1070885821"/>
          <w:tblCellSpacing w:w="15" w:type="dxa"/>
        </w:trPr>
        <w:tc>
          <w:tcPr>
            <w:tcW w:w="50" w:type="pct"/>
            <w:hideMark/>
          </w:tcPr>
          <w:p w:rsidR="001844A7" w:rsidRDefault="001844A7">
            <w:pPr>
              <w:pStyle w:val="Bibliography"/>
              <w:rPr>
                <w:rFonts w:eastAsiaTheme="minorEastAsia"/>
                <w:noProof/>
              </w:rPr>
            </w:pPr>
            <w:r>
              <w:rPr>
                <w:noProof/>
              </w:rPr>
              <w:t xml:space="preserve">[2] </w:t>
            </w:r>
          </w:p>
        </w:tc>
        <w:tc>
          <w:tcPr>
            <w:tcW w:w="0" w:type="auto"/>
            <w:hideMark/>
          </w:tcPr>
          <w:p w:rsidR="001844A7" w:rsidRDefault="001844A7">
            <w:pPr>
              <w:pStyle w:val="Bibliography"/>
              <w:rPr>
                <w:rFonts w:eastAsiaTheme="minorEastAsia"/>
                <w:noProof/>
              </w:rPr>
            </w:pPr>
            <w:r>
              <w:rPr>
                <w:noProof/>
              </w:rPr>
              <w:t>Lime, "Lime Microsystems Field Programmable RF (FPRF) Transceiver IC," Lime Microsystems, 2015. [Online]. Available: https://github.com/myriadrf/LMS6002D-docs.</w:t>
            </w:r>
          </w:p>
        </w:tc>
      </w:tr>
      <w:tr w:rsidR="001844A7">
        <w:trPr>
          <w:divId w:val="1070885821"/>
          <w:tblCellSpacing w:w="15" w:type="dxa"/>
        </w:trPr>
        <w:tc>
          <w:tcPr>
            <w:tcW w:w="50" w:type="pct"/>
            <w:hideMark/>
          </w:tcPr>
          <w:p w:rsidR="001844A7" w:rsidRDefault="001844A7">
            <w:pPr>
              <w:pStyle w:val="Bibliography"/>
              <w:rPr>
                <w:rFonts w:eastAsiaTheme="minorEastAsia"/>
                <w:noProof/>
              </w:rPr>
            </w:pPr>
            <w:r>
              <w:rPr>
                <w:noProof/>
              </w:rPr>
              <w:t xml:space="preserve">[3] </w:t>
            </w:r>
          </w:p>
        </w:tc>
        <w:tc>
          <w:tcPr>
            <w:tcW w:w="0" w:type="auto"/>
            <w:hideMark/>
          </w:tcPr>
          <w:p w:rsidR="001844A7" w:rsidRDefault="001844A7">
            <w:pPr>
              <w:pStyle w:val="Bibliography"/>
              <w:rPr>
                <w:rFonts w:eastAsiaTheme="minorEastAsia"/>
                <w:noProof/>
              </w:rPr>
            </w:pPr>
            <w:r>
              <w:rPr>
                <w:noProof/>
              </w:rPr>
              <w:t>Digikey, "Digi-Key Catalog," Digikey, 2014. [Online]. Available: http://www.digikey.com/product-search/en?x=0&amp;y=0&amp;lang=en&amp;site=us&amp;keywords=myriadRF.</w:t>
            </w:r>
          </w:p>
        </w:tc>
      </w:tr>
      <w:tr w:rsidR="001844A7">
        <w:trPr>
          <w:divId w:val="1070885821"/>
          <w:tblCellSpacing w:w="15" w:type="dxa"/>
        </w:trPr>
        <w:tc>
          <w:tcPr>
            <w:tcW w:w="50" w:type="pct"/>
            <w:hideMark/>
          </w:tcPr>
          <w:p w:rsidR="001844A7" w:rsidRDefault="001844A7">
            <w:pPr>
              <w:pStyle w:val="Bibliography"/>
              <w:rPr>
                <w:rFonts w:eastAsiaTheme="minorEastAsia"/>
                <w:noProof/>
              </w:rPr>
            </w:pPr>
            <w:r>
              <w:rPr>
                <w:noProof/>
              </w:rPr>
              <w:t xml:space="preserve">[4] </w:t>
            </w:r>
          </w:p>
        </w:tc>
        <w:tc>
          <w:tcPr>
            <w:tcW w:w="0" w:type="auto"/>
            <w:hideMark/>
          </w:tcPr>
          <w:p w:rsidR="001844A7" w:rsidRDefault="001844A7">
            <w:pPr>
              <w:pStyle w:val="Bibliography"/>
              <w:rPr>
                <w:rFonts w:eastAsiaTheme="minorEastAsia"/>
                <w:noProof/>
              </w:rPr>
            </w:pPr>
            <w:r>
              <w:rPr>
                <w:noProof/>
              </w:rPr>
              <w:t>RASDRgroup, "RASDR – Radio Astronomy Software Defined Radio," 2014. [Online]. Available: http://rasdr.org.</w:t>
            </w:r>
          </w:p>
        </w:tc>
      </w:tr>
      <w:tr w:rsidR="001844A7">
        <w:trPr>
          <w:divId w:val="1070885821"/>
          <w:tblCellSpacing w:w="15" w:type="dxa"/>
        </w:trPr>
        <w:tc>
          <w:tcPr>
            <w:tcW w:w="50" w:type="pct"/>
            <w:hideMark/>
          </w:tcPr>
          <w:p w:rsidR="001844A7" w:rsidRDefault="001844A7">
            <w:pPr>
              <w:pStyle w:val="Bibliography"/>
              <w:rPr>
                <w:rFonts w:eastAsiaTheme="minorEastAsia"/>
                <w:noProof/>
              </w:rPr>
            </w:pPr>
            <w:r>
              <w:rPr>
                <w:noProof/>
              </w:rPr>
              <w:t xml:space="preserve">[5] </w:t>
            </w:r>
          </w:p>
        </w:tc>
        <w:tc>
          <w:tcPr>
            <w:tcW w:w="0" w:type="auto"/>
            <w:hideMark/>
          </w:tcPr>
          <w:p w:rsidR="001844A7" w:rsidRDefault="001844A7">
            <w:pPr>
              <w:pStyle w:val="Bibliography"/>
              <w:rPr>
                <w:rFonts w:eastAsiaTheme="minorEastAsia"/>
                <w:noProof/>
              </w:rPr>
            </w:pPr>
            <w:r>
              <w:rPr>
                <w:noProof/>
              </w:rPr>
              <w:t>Users, ""RASDR User's Group"," 2015. [Online]. Available: https://groups.yahoo.com/neo/groups/RASDR/info.</w:t>
            </w:r>
          </w:p>
        </w:tc>
      </w:tr>
      <w:tr w:rsidR="001844A7">
        <w:trPr>
          <w:divId w:val="1070885821"/>
          <w:tblCellSpacing w:w="15" w:type="dxa"/>
        </w:trPr>
        <w:tc>
          <w:tcPr>
            <w:tcW w:w="50" w:type="pct"/>
            <w:hideMark/>
          </w:tcPr>
          <w:p w:rsidR="001844A7" w:rsidRDefault="001844A7">
            <w:pPr>
              <w:pStyle w:val="Bibliography"/>
              <w:rPr>
                <w:rFonts w:eastAsiaTheme="minorEastAsia"/>
                <w:noProof/>
              </w:rPr>
            </w:pPr>
            <w:r>
              <w:rPr>
                <w:noProof/>
              </w:rPr>
              <w:t xml:space="preserve">[6] </w:t>
            </w:r>
          </w:p>
        </w:tc>
        <w:tc>
          <w:tcPr>
            <w:tcW w:w="0" w:type="auto"/>
            <w:hideMark/>
          </w:tcPr>
          <w:p w:rsidR="001844A7" w:rsidRDefault="001844A7">
            <w:pPr>
              <w:pStyle w:val="Bibliography"/>
              <w:rPr>
                <w:rFonts w:eastAsiaTheme="minorEastAsia"/>
                <w:noProof/>
              </w:rPr>
            </w:pPr>
            <w:r>
              <w:rPr>
                <w:noProof/>
              </w:rPr>
              <w:t>Github, 2015. [Online]. Available: https://github.com/myriadrf/RASDR.</w:t>
            </w:r>
          </w:p>
        </w:tc>
      </w:tr>
      <w:tr w:rsidR="001844A7">
        <w:trPr>
          <w:divId w:val="1070885821"/>
          <w:tblCellSpacing w:w="15" w:type="dxa"/>
        </w:trPr>
        <w:tc>
          <w:tcPr>
            <w:tcW w:w="50" w:type="pct"/>
            <w:hideMark/>
          </w:tcPr>
          <w:p w:rsidR="001844A7" w:rsidRDefault="001844A7">
            <w:pPr>
              <w:pStyle w:val="Bibliography"/>
              <w:rPr>
                <w:rFonts w:eastAsiaTheme="minorEastAsia"/>
                <w:noProof/>
              </w:rPr>
            </w:pPr>
            <w:r>
              <w:rPr>
                <w:noProof/>
              </w:rPr>
              <w:t xml:space="preserve">[7] </w:t>
            </w:r>
          </w:p>
        </w:tc>
        <w:tc>
          <w:tcPr>
            <w:tcW w:w="0" w:type="auto"/>
            <w:hideMark/>
          </w:tcPr>
          <w:p w:rsidR="001844A7" w:rsidRDefault="001844A7">
            <w:pPr>
              <w:pStyle w:val="Bibliography"/>
              <w:rPr>
                <w:rFonts w:eastAsiaTheme="minorEastAsia"/>
                <w:noProof/>
              </w:rPr>
            </w:pPr>
            <w:r>
              <w:rPr>
                <w:noProof/>
              </w:rPr>
              <w:t xml:space="preserve">P. Oxley, B. Vacaliuc, D. Fields, C. Lyster, S. Kurtz and Z. Tamosevicius, "RASDR update," </w:t>
            </w:r>
            <w:r>
              <w:rPr>
                <w:i/>
                <w:iCs/>
                <w:noProof/>
              </w:rPr>
              <w:t xml:space="preserve">Radio Astronomy -- Journal of the Society of Amateur Radio Astronomers, </w:t>
            </w:r>
            <w:r>
              <w:rPr>
                <w:noProof/>
              </w:rPr>
              <w:t xml:space="preserve">no. January-February, p. 72ff, 2014. </w:t>
            </w:r>
          </w:p>
        </w:tc>
      </w:tr>
      <w:tr w:rsidR="001844A7">
        <w:trPr>
          <w:divId w:val="1070885821"/>
          <w:tblCellSpacing w:w="15" w:type="dxa"/>
        </w:trPr>
        <w:tc>
          <w:tcPr>
            <w:tcW w:w="50" w:type="pct"/>
            <w:hideMark/>
          </w:tcPr>
          <w:p w:rsidR="001844A7" w:rsidRDefault="001844A7">
            <w:pPr>
              <w:pStyle w:val="Bibliography"/>
              <w:rPr>
                <w:rFonts w:eastAsiaTheme="minorEastAsia"/>
                <w:noProof/>
              </w:rPr>
            </w:pPr>
            <w:r>
              <w:rPr>
                <w:noProof/>
              </w:rPr>
              <w:t xml:space="preserve">[8] </w:t>
            </w:r>
          </w:p>
        </w:tc>
        <w:tc>
          <w:tcPr>
            <w:tcW w:w="0" w:type="auto"/>
            <w:hideMark/>
          </w:tcPr>
          <w:p w:rsidR="001844A7" w:rsidRDefault="001844A7">
            <w:pPr>
              <w:pStyle w:val="Bibliography"/>
              <w:rPr>
                <w:rFonts w:eastAsiaTheme="minorEastAsia"/>
                <w:noProof/>
              </w:rPr>
            </w:pPr>
            <w:r>
              <w:rPr>
                <w:noProof/>
              </w:rPr>
              <w:t>LimeMicrosystems, "Field Programmable RF (FPRF) Tranceiver IC," Lime Microsystems, 2014. [Online]. Available: https://github.com/myriadrf/LMS6002D-docs.</w:t>
            </w:r>
          </w:p>
        </w:tc>
      </w:tr>
      <w:tr w:rsidR="001844A7">
        <w:trPr>
          <w:divId w:val="1070885821"/>
          <w:tblCellSpacing w:w="15" w:type="dxa"/>
        </w:trPr>
        <w:tc>
          <w:tcPr>
            <w:tcW w:w="50" w:type="pct"/>
            <w:hideMark/>
          </w:tcPr>
          <w:p w:rsidR="001844A7" w:rsidRDefault="001844A7">
            <w:pPr>
              <w:pStyle w:val="Bibliography"/>
              <w:rPr>
                <w:rFonts w:eastAsiaTheme="minorEastAsia"/>
                <w:noProof/>
              </w:rPr>
            </w:pPr>
            <w:r>
              <w:rPr>
                <w:noProof/>
              </w:rPr>
              <w:t xml:space="preserve">[9] </w:t>
            </w:r>
          </w:p>
        </w:tc>
        <w:tc>
          <w:tcPr>
            <w:tcW w:w="0" w:type="auto"/>
            <w:hideMark/>
          </w:tcPr>
          <w:p w:rsidR="001844A7" w:rsidRDefault="001844A7">
            <w:pPr>
              <w:pStyle w:val="Bibliography"/>
              <w:rPr>
                <w:rFonts w:eastAsiaTheme="minorEastAsia"/>
                <w:noProof/>
              </w:rPr>
            </w:pPr>
            <w:r>
              <w:rPr>
                <w:noProof/>
              </w:rPr>
              <w:t>Myriadrf, "Home page of Myriadrf," [Online]. Available: http://myriadrf.org/. [Accessed 20 May 2013].</w:t>
            </w:r>
          </w:p>
        </w:tc>
      </w:tr>
      <w:tr w:rsidR="001844A7">
        <w:trPr>
          <w:divId w:val="1070885821"/>
          <w:tblCellSpacing w:w="15" w:type="dxa"/>
        </w:trPr>
        <w:tc>
          <w:tcPr>
            <w:tcW w:w="50" w:type="pct"/>
            <w:hideMark/>
          </w:tcPr>
          <w:p w:rsidR="001844A7" w:rsidRDefault="001844A7">
            <w:pPr>
              <w:pStyle w:val="Bibliography"/>
              <w:rPr>
                <w:rFonts w:eastAsiaTheme="minorEastAsia"/>
                <w:noProof/>
              </w:rPr>
            </w:pPr>
            <w:r>
              <w:rPr>
                <w:noProof/>
              </w:rPr>
              <w:t xml:space="preserve">[10] </w:t>
            </w:r>
          </w:p>
        </w:tc>
        <w:tc>
          <w:tcPr>
            <w:tcW w:w="0" w:type="auto"/>
            <w:hideMark/>
          </w:tcPr>
          <w:p w:rsidR="001844A7" w:rsidRDefault="001844A7">
            <w:pPr>
              <w:pStyle w:val="Bibliography"/>
              <w:rPr>
                <w:rFonts w:eastAsiaTheme="minorEastAsia"/>
                <w:noProof/>
              </w:rPr>
            </w:pPr>
            <w:r>
              <w:rPr>
                <w:noProof/>
              </w:rPr>
              <w:t xml:space="preserve">Myriad, </w:t>
            </w:r>
            <w:r>
              <w:rPr>
                <w:i/>
                <w:iCs/>
                <w:noProof/>
              </w:rPr>
              <w:t xml:space="preserve">Personal Communications to RASDR team, </w:t>
            </w:r>
            <w:r>
              <w:rPr>
                <w:noProof/>
              </w:rPr>
              <w:t xml:space="preserve">2013. </w:t>
            </w:r>
          </w:p>
        </w:tc>
      </w:tr>
      <w:tr w:rsidR="001844A7">
        <w:trPr>
          <w:divId w:val="1070885821"/>
          <w:tblCellSpacing w:w="15" w:type="dxa"/>
        </w:trPr>
        <w:tc>
          <w:tcPr>
            <w:tcW w:w="50" w:type="pct"/>
            <w:hideMark/>
          </w:tcPr>
          <w:p w:rsidR="001844A7" w:rsidRDefault="001844A7">
            <w:pPr>
              <w:pStyle w:val="Bibliography"/>
              <w:rPr>
                <w:rFonts w:eastAsiaTheme="minorEastAsia"/>
                <w:noProof/>
              </w:rPr>
            </w:pPr>
            <w:r>
              <w:rPr>
                <w:noProof/>
              </w:rPr>
              <w:t xml:space="preserve">[11] </w:t>
            </w:r>
          </w:p>
        </w:tc>
        <w:tc>
          <w:tcPr>
            <w:tcW w:w="0" w:type="auto"/>
            <w:hideMark/>
          </w:tcPr>
          <w:p w:rsidR="001844A7" w:rsidRDefault="001844A7">
            <w:pPr>
              <w:pStyle w:val="Bibliography"/>
              <w:rPr>
                <w:rFonts w:eastAsiaTheme="minorEastAsia"/>
                <w:noProof/>
              </w:rPr>
            </w:pPr>
            <w:r>
              <w:rPr>
                <w:noProof/>
              </w:rPr>
              <w:t xml:space="preserve">P. Oxley, D. Fields and S. Kurtz, "RASDR2 Control and Analysis Software," </w:t>
            </w:r>
            <w:r>
              <w:rPr>
                <w:i/>
                <w:iCs/>
                <w:noProof/>
              </w:rPr>
              <w:t xml:space="preserve">Proceedings of the Annual Meeting of the Society of Amateur Radio Astronomers. NRAO, Green Bank WV, </w:t>
            </w:r>
            <w:r>
              <w:rPr>
                <w:noProof/>
              </w:rPr>
              <w:t xml:space="preserve">2014. </w:t>
            </w:r>
          </w:p>
        </w:tc>
      </w:tr>
      <w:tr w:rsidR="001844A7">
        <w:trPr>
          <w:divId w:val="1070885821"/>
          <w:tblCellSpacing w:w="15" w:type="dxa"/>
        </w:trPr>
        <w:tc>
          <w:tcPr>
            <w:tcW w:w="50" w:type="pct"/>
            <w:hideMark/>
          </w:tcPr>
          <w:p w:rsidR="001844A7" w:rsidRDefault="001844A7">
            <w:pPr>
              <w:pStyle w:val="Bibliography"/>
              <w:rPr>
                <w:rFonts w:eastAsiaTheme="minorEastAsia"/>
                <w:noProof/>
              </w:rPr>
            </w:pPr>
            <w:r>
              <w:rPr>
                <w:noProof/>
              </w:rPr>
              <w:t xml:space="preserve">[12] </w:t>
            </w:r>
          </w:p>
        </w:tc>
        <w:tc>
          <w:tcPr>
            <w:tcW w:w="0" w:type="auto"/>
            <w:hideMark/>
          </w:tcPr>
          <w:p w:rsidR="001844A7" w:rsidRDefault="001844A7">
            <w:pPr>
              <w:pStyle w:val="Bibliography"/>
              <w:rPr>
                <w:rFonts w:eastAsiaTheme="minorEastAsia"/>
                <w:noProof/>
              </w:rPr>
            </w:pPr>
            <w:r>
              <w:rPr>
                <w:noProof/>
              </w:rPr>
              <w:t xml:space="preserve">B. Vacaliuc, D. Fields, P. Oxley, S. Kurtz, C. Lyster, R. Vadoklis and Z. Tamosevicius, "Production Manufacturing Plan for RASDR2 Appliance," </w:t>
            </w:r>
            <w:r>
              <w:rPr>
                <w:i/>
                <w:iCs/>
                <w:noProof/>
              </w:rPr>
              <w:t xml:space="preserve">Proceedings of the Annual Meeting of the Society of Amateur Radio Astronomers. NRAO, Green Bank WV, </w:t>
            </w:r>
            <w:r>
              <w:rPr>
                <w:noProof/>
              </w:rPr>
              <w:t xml:space="preserve">2014. </w:t>
            </w:r>
          </w:p>
        </w:tc>
      </w:tr>
      <w:tr w:rsidR="001844A7">
        <w:trPr>
          <w:divId w:val="1070885821"/>
          <w:tblCellSpacing w:w="15" w:type="dxa"/>
        </w:trPr>
        <w:tc>
          <w:tcPr>
            <w:tcW w:w="50" w:type="pct"/>
            <w:hideMark/>
          </w:tcPr>
          <w:p w:rsidR="001844A7" w:rsidRDefault="001844A7">
            <w:pPr>
              <w:pStyle w:val="Bibliography"/>
              <w:rPr>
                <w:rFonts w:eastAsiaTheme="minorEastAsia"/>
                <w:noProof/>
              </w:rPr>
            </w:pPr>
            <w:r>
              <w:rPr>
                <w:noProof/>
              </w:rPr>
              <w:t xml:space="preserve">[13] </w:t>
            </w:r>
          </w:p>
        </w:tc>
        <w:tc>
          <w:tcPr>
            <w:tcW w:w="0" w:type="auto"/>
            <w:hideMark/>
          </w:tcPr>
          <w:p w:rsidR="001844A7" w:rsidRDefault="001844A7">
            <w:pPr>
              <w:pStyle w:val="Bibliography"/>
              <w:rPr>
                <w:rFonts w:eastAsiaTheme="minorEastAsia"/>
                <w:noProof/>
              </w:rPr>
            </w:pPr>
            <w:r>
              <w:rPr>
                <w:noProof/>
              </w:rPr>
              <w:t xml:space="preserve">S. o. A. R. A. SARA, "Society of Amateur Radio Astronomers Home Page," 2015. [Online]. </w:t>
            </w:r>
            <w:r>
              <w:rPr>
                <w:noProof/>
              </w:rPr>
              <w:lastRenderedPageBreak/>
              <w:t>Available: www.radio-astronomy.org.</w:t>
            </w:r>
          </w:p>
        </w:tc>
      </w:tr>
      <w:tr w:rsidR="001844A7">
        <w:trPr>
          <w:divId w:val="1070885821"/>
          <w:tblCellSpacing w:w="15" w:type="dxa"/>
        </w:trPr>
        <w:tc>
          <w:tcPr>
            <w:tcW w:w="50" w:type="pct"/>
            <w:hideMark/>
          </w:tcPr>
          <w:p w:rsidR="001844A7" w:rsidRDefault="001844A7">
            <w:pPr>
              <w:pStyle w:val="Bibliography"/>
              <w:rPr>
                <w:rFonts w:eastAsiaTheme="minorEastAsia"/>
                <w:noProof/>
              </w:rPr>
            </w:pPr>
            <w:r>
              <w:rPr>
                <w:noProof/>
              </w:rPr>
              <w:lastRenderedPageBreak/>
              <w:t xml:space="preserve">[14] </w:t>
            </w:r>
          </w:p>
        </w:tc>
        <w:tc>
          <w:tcPr>
            <w:tcW w:w="0" w:type="auto"/>
            <w:hideMark/>
          </w:tcPr>
          <w:p w:rsidR="001844A7" w:rsidRDefault="001844A7">
            <w:pPr>
              <w:pStyle w:val="Bibliography"/>
              <w:rPr>
                <w:rFonts w:eastAsiaTheme="minorEastAsia"/>
                <w:noProof/>
              </w:rPr>
            </w:pPr>
            <w:r>
              <w:rPr>
                <w:noProof/>
              </w:rPr>
              <w:t>Wikipedia, "Radio_spectrum," 2014. [Online]. Available: http://en.wikipedia.org/wiki/Radio_spectrum. [Accessed 11 May 2014].</w:t>
            </w:r>
          </w:p>
        </w:tc>
      </w:tr>
      <w:tr w:rsidR="001844A7">
        <w:trPr>
          <w:divId w:val="1070885821"/>
          <w:tblCellSpacing w:w="15" w:type="dxa"/>
        </w:trPr>
        <w:tc>
          <w:tcPr>
            <w:tcW w:w="50" w:type="pct"/>
            <w:hideMark/>
          </w:tcPr>
          <w:p w:rsidR="001844A7" w:rsidRDefault="001844A7">
            <w:pPr>
              <w:pStyle w:val="Bibliography"/>
              <w:rPr>
                <w:rFonts w:eastAsiaTheme="minorEastAsia"/>
                <w:noProof/>
              </w:rPr>
            </w:pPr>
            <w:r>
              <w:rPr>
                <w:noProof/>
              </w:rPr>
              <w:t xml:space="preserve">[15] </w:t>
            </w:r>
          </w:p>
        </w:tc>
        <w:tc>
          <w:tcPr>
            <w:tcW w:w="0" w:type="auto"/>
            <w:hideMark/>
          </w:tcPr>
          <w:p w:rsidR="001844A7" w:rsidRDefault="001844A7">
            <w:pPr>
              <w:pStyle w:val="Bibliography"/>
              <w:rPr>
                <w:rFonts w:eastAsiaTheme="minorEastAsia"/>
                <w:noProof/>
              </w:rPr>
            </w:pPr>
            <w:r>
              <w:rPr>
                <w:noProof/>
              </w:rPr>
              <w:t xml:space="preserve">D. Fields and N. Tesla, "Detection of Jupiter Radio Emissions below the Plasma Cutoff Frequency: Implications for SID Monitoring," </w:t>
            </w:r>
            <w:r>
              <w:rPr>
                <w:i/>
                <w:iCs/>
                <w:noProof/>
              </w:rPr>
              <w:t xml:space="preserve">Annual Meeting of SARA at NRAO, Green Bank, WV, </w:t>
            </w:r>
            <w:r>
              <w:rPr>
                <w:noProof/>
              </w:rPr>
              <w:t xml:space="preserve">2011. </w:t>
            </w:r>
          </w:p>
        </w:tc>
      </w:tr>
      <w:tr w:rsidR="001844A7">
        <w:trPr>
          <w:divId w:val="1070885821"/>
          <w:tblCellSpacing w:w="15" w:type="dxa"/>
        </w:trPr>
        <w:tc>
          <w:tcPr>
            <w:tcW w:w="50" w:type="pct"/>
            <w:hideMark/>
          </w:tcPr>
          <w:p w:rsidR="001844A7" w:rsidRDefault="001844A7">
            <w:pPr>
              <w:pStyle w:val="Bibliography"/>
              <w:rPr>
                <w:rFonts w:eastAsiaTheme="minorEastAsia"/>
                <w:noProof/>
              </w:rPr>
            </w:pPr>
            <w:r>
              <w:rPr>
                <w:noProof/>
              </w:rPr>
              <w:t xml:space="preserve">[16] </w:t>
            </w:r>
          </w:p>
        </w:tc>
        <w:tc>
          <w:tcPr>
            <w:tcW w:w="0" w:type="auto"/>
            <w:hideMark/>
          </w:tcPr>
          <w:p w:rsidR="001844A7" w:rsidRDefault="001844A7">
            <w:pPr>
              <w:pStyle w:val="Bibliography"/>
              <w:rPr>
                <w:rFonts w:eastAsiaTheme="minorEastAsia"/>
                <w:noProof/>
              </w:rPr>
            </w:pPr>
            <w:r>
              <w:rPr>
                <w:noProof/>
              </w:rPr>
              <w:t xml:space="preserve">J. Avellone, "Detection of Jovian VLF Noise," </w:t>
            </w:r>
            <w:r>
              <w:rPr>
                <w:i/>
                <w:iCs/>
                <w:noProof/>
              </w:rPr>
              <w:t xml:space="preserve">Radio-Astronomy Journal, </w:t>
            </w:r>
            <w:r>
              <w:rPr>
                <w:noProof/>
              </w:rPr>
              <w:t xml:space="preserve">no. March - April, p. 48ff, 2014. </w:t>
            </w:r>
          </w:p>
        </w:tc>
      </w:tr>
      <w:tr w:rsidR="001844A7">
        <w:trPr>
          <w:divId w:val="1070885821"/>
          <w:tblCellSpacing w:w="15" w:type="dxa"/>
        </w:trPr>
        <w:tc>
          <w:tcPr>
            <w:tcW w:w="50" w:type="pct"/>
            <w:hideMark/>
          </w:tcPr>
          <w:p w:rsidR="001844A7" w:rsidRDefault="001844A7">
            <w:pPr>
              <w:pStyle w:val="Bibliography"/>
              <w:rPr>
                <w:rFonts w:eastAsiaTheme="minorEastAsia"/>
                <w:noProof/>
              </w:rPr>
            </w:pPr>
            <w:r>
              <w:rPr>
                <w:noProof/>
              </w:rPr>
              <w:t xml:space="preserve">[17] </w:t>
            </w:r>
          </w:p>
        </w:tc>
        <w:tc>
          <w:tcPr>
            <w:tcW w:w="0" w:type="auto"/>
            <w:hideMark/>
          </w:tcPr>
          <w:p w:rsidR="001844A7" w:rsidRDefault="001844A7">
            <w:pPr>
              <w:pStyle w:val="Bibliography"/>
              <w:rPr>
                <w:rFonts w:eastAsiaTheme="minorEastAsia"/>
                <w:noProof/>
              </w:rPr>
            </w:pPr>
            <w:r>
              <w:rPr>
                <w:noProof/>
              </w:rPr>
              <w:t xml:space="preserve">D. Fields, R. Kennedy and K. Roy, "Interplanetary Radio Transmission through Serial Ionospheric and Material Barriers," </w:t>
            </w:r>
            <w:r>
              <w:rPr>
                <w:i/>
                <w:iCs/>
                <w:noProof/>
              </w:rPr>
              <w:t xml:space="preserve">Genta, Giancarlo, Ed; Proceedings of the Severnth IAA Symposium on Relalistic Near-Term Advanced Scientific Space Missions: Missions to the outer solar system and beyond., </w:t>
            </w:r>
            <w:r>
              <w:rPr>
                <w:noProof/>
              </w:rPr>
              <w:t xml:space="preserve">2011. </w:t>
            </w:r>
          </w:p>
        </w:tc>
      </w:tr>
      <w:tr w:rsidR="001844A7">
        <w:trPr>
          <w:divId w:val="1070885821"/>
          <w:tblCellSpacing w:w="15" w:type="dxa"/>
        </w:trPr>
        <w:tc>
          <w:tcPr>
            <w:tcW w:w="50" w:type="pct"/>
            <w:hideMark/>
          </w:tcPr>
          <w:p w:rsidR="001844A7" w:rsidRDefault="001844A7">
            <w:pPr>
              <w:pStyle w:val="Bibliography"/>
              <w:rPr>
                <w:rFonts w:eastAsiaTheme="minorEastAsia"/>
                <w:noProof/>
              </w:rPr>
            </w:pPr>
            <w:r>
              <w:rPr>
                <w:noProof/>
              </w:rPr>
              <w:t xml:space="preserve">[18] </w:t>
            </w:r>
          </w:p>
        </w:tc>
        <w:tc>
          <w:tcPr>
            <w:tcW w:w="0" w:type="auto"/>
            <w:hideMark/>
          </w:tcPr>
          <w:p w:rsidR="001844A7" w:rsidRDefault="001844A7">
            <w:pPr>
              <w:pStyle w:val="Bibliography"/>
              <w:rPr>
                <w:rFonts w:eastAsiaTheme="minorEastAsia"/>
                <w:noProof/>
              </w:rPr>
            </w:pPr>
            <w:r>
              <w:rPr>
                <w:noProof/>
              </w:rPr>
              <w:t>A. R. R. L. ARRL, "Radio Amateur's Handbook (purchase)," ARRL, 2015. [Online]. Available: http://www.arrl.org/shop/ARRL-Handbook-2013-Softcover-Edition.</w:t>
            </w:r>
          </w:p>
        </w:tc>
      </w:tr>
      <w:tr w:rsidR="001844A7">
        <w:trPr>
          <w:divId w:val="1070885821"/>
          <w:tblCellSpacing w:w="15" w:type="dxa"/>
        </w:trPr>
        <w:tc>
          <w:tcPr>
            <w:tcW w:w="50" w:type="pct"/>
            <w:hideMark/>
          </w:tcPr>
          <w:p w:rsidR="001844A7" w:rsidRDefault="001844A7">
            <w:pPr>
              <w:pStyle w:val="Bibliography"/>
              <w:rPr>
                <w:rFonts w:eastAsiaTheme="minorEastAsia"/>
                <w:noProof/>
              </w:rPr>
            </w:pPr>
            <w:r>
              <w:rPr>
                <w:noProof/>
              </w:rPr>
              <w:t xml:space="preserve">[19] </w:t>
            </w:r>
          </w:p>
        </w:tc>
        <w:tc>
          <w:tcPr>
            <w:tcW w:w="0" w:type="auto"/>
            <w:hideMark/>
          </w:tcPr>
          <w:p w:rsidR="001844A7" w:rsidRDefault="001844A7">
            <w:pPr>
              <w:pStyle w:val="Bibliography"/>
              <w:rPr>
                <w:rFonts w:eastAsiaTheme="minorEastAsia"/>
                <w:noProof/>
              </w:rPr>
            </w:pPr>
            <w:r>
              <w:rPr>
                <w:noProof/>
              </w:rPr>
              <w:t>S. o. A. R. A. SARA, "Radio Jove Project," 2015. [Online]. Available: http://radio-astronomy.org/node/211.</w:t>
            </w:r>
          </w:p>
        </w:tc>
      </w:tr>
      <w:tr w:rsidR="001844A7">
        <w:trPr>
          <w:divId w:val="1070885821"/>
          <w:tblCellSpacing w:w="15" w:type="dxa"/>
        </w:trPr>
        <w:tc>
          <w:tcPr>
            <w:tcW w:w="50" w:type="pct"/>
            <w:hideMark/>
          </w:tcPr>
          <w:p w:rsidR="001844A7" w:rsidRDefault="001844A7">
            <w:pPr>
              <w:pStyle w:val="Bibliography"/>
              <w:rPr>
                <w:rFonts w:eastAsiaTheme="minorEastAsia"/>
                <w:noProof/>
              </w:rPr>
            </w:pPr>
            <w:r>
              <w:rPr>
                <w:noProof/>
              </w:rPr>
              <w:t xml:space="preserve">[20] </w:t>
            </w:r>
          </w:p>
        </w:tc>
        <w:tc>
          <w:tcPr>
            <w:tcW w:w="0" w:type="auto"/>
            <w:hideMark/>
          </w:tcPr>
          <w:p w:rsidR="001844A7" w:rsidRDefault="001844A7">
            <w:pPr>
              <w:pStyle w:val="Bibliography"/>
              <w:rPr>
                <w:rFonts w:eastAsiaTheme="minorEastAsia"/>
                <w:noProof/>
              </w:rPr>
            </w:pPr>
            <w:r>
              <w:rPr>
                <w:noProof/>
              </w:rPr>
              <w:t>L. M. S. LMS RDK, "myriad-RF reference development kit," 2015. [Online]. Available: https://myriadrf.org/projects/rdk/.</w:t>
            </w:r>
          </w:p>
        </w:tc>
      </w:tr>
      <w:tr w:rsidR="001844A7">
        <w:trPr>
          <w:divId w:val="1070885821"/>
          <w:tblCellSpacing w:w="15" w:type="dxa"/>
        </w:trPr>
        <w:tc>
          <w:tcPr>
            <w:tcW w:w="50" w:type="pct"/>
            <w:hideMark/>
          </w:tcPr>
          <w:p w:rsidR="001844A7" w:rsidRDefault="001844A7">
            <w:pPr>
              <w:pStyle w:val="Bibliography"/>
              <w:rPr>
                <w:rFonts w:eastAsiaTheme="minorEastAsia"/>
                <w:noProof/>
              </w:rPr>
            </w:pPr>
            <w:r>
              <w:rPr>
                <w:noProof/>
              </w:rPr>
              <w:t xml:space="preserve">[21] </w:t>
            </w:r>
          </w:p>
        </w:tc>
        <w:tc>
          <w:tcPr>
            <w:tcW w:w="0" w:type="auto"/>
            <w:hideMark/>
          </w:tcPr>
          <w:p w:rsidR="001844A7" w:rsidRDefault="001844A7">
            <w:pPr>
              <w:pStyle w:val="Bibliography"/>
              <w:rPr>
                <w:rFonts w:eastAsiaTheme="minorEastAsia"/>
                <w:noProof/>
              </w:rPr>
            </w:pPr>
            <w:r>
              <w:rPr>
                <w:noProof/>
              </w:rPr>
              <w:t>L. M. S. LMS, "myriadRF projects," 2015. [Online]. Available: https://myriadrf.org/projects/lms-suite/.</w:t>
            </w:r>
          </w:p>
        </w:tc>
      </w:tr>
      <w:tr w:rsidR="001844A7">
        <w:trPr>
          <w:divId w:val="1070885821"/>
          <w:tblCellSpacing w:w="15" w:type="dxa"/>
        </w:trPr>
        <w:tc>
          <w:tcPr>
            <w:tcW w:w="50" w:type="pct"/>
            <w:hideMark/>
          </w:tcPr>
          <w:p w:rsidR="001844A7" w:rsidRDefault="001844A7">
            <w:pPr>
              <w:pStyle w:val="Bibliography"/>
              <w:rPr>
                <w:rFonts w:eastAsiaTheme="minorEastAsia"/>
                <w:noProof/>
              </w:rPr>
            </w:pPr>
            <w:r>
              <w:rPr>
                <w:noProof/>
              </w:rPr>
              <w:t xml:space="preserve">[22] </w:t>
            </w:r>
          </w:p>
        </w:tc>
        <w:tc>
          <w:tcPr>
            <w:tcW w:w="0" w:type="auto"/>
            <w:hideMark/>
          </w:tcPr>
          <w:p w:rsidR="001844A7" w:rsidRDefault="001844A7">
            <w:pPr>
              <w:pStyle w:val="Bibliography"/>
              <w:rPr>
                <w:rFonts w:eastAsiaTheme="minorEastAsia"/>
                <w:noProof/>
              </w:rPr>
            </w:pPr>
            <w:r>
              <w:rPr>
                <w:noProof/>
              </w:rPr>
              <w:t xml:space="preserve">P. Oxley, D. Fields and S. Kurtz, "RASDRWin: Companion Software for RASDR," </w:t>
            </w:r>
            <w:r>
              <w:rPr>
                <w:i/>
                <w:iCs/>
                <w:noProof/>
              </w:rPr>
              <w:t xml:space="preserve">Proceedings of the Annual Meeting of the Society of Amateur Radio Astronomers, </w:t>
            </w:r>
            <w:r>
              <w:rPr>
                <w:noProof/>
              </w:rPr>
              <w:t xml:space="preserve">no. July 14-17, 2013. </w:t>
            </w:r>
          </w:p>
        </w:tc>
      </w:tr>
      <w:tr w:rsidR="001844A7">
        <w:trPr>
          <w:divId w:val="1070885821"/>
          <w:tblCellSpacing w:w="15" w:type="dxa"/>
        </w:trPr>
        <w:tc>
          <w:tcPr>
            <w:tcW w:w="50" w:type="pct"/>
            <w:hideMark/>
          </w:tcPr>
          <w:p w:rsidR="001844A7" w:rsidRDefault="001844A7">
            <w:pPr>
              <w:pStyle w:val="Bibliography"/>
              <w:rPr>
                <w:rFonts w:eastAsiaTheme="minorEastAsia"/>
                <w:noProof/>
              </w:rPr>
            </w:pPr>
            <w:r>
              <w:rPr>
                <w:noProof/>
              </w:rPr>
              <w:t xml:space="preserve">[23] </w:t>
            </w:r>
          </w:p>
        </w:tc>
        <w:tc>
          <w:tcPr>
            <w:tcW w:w="0" w:type="auto"/>
            <w:hideMark/>
          </w:tcPr>
          <w:p w:rsidR="001844A7" w:rsidRDefault="001844A7">
            <w:pPr>
              <w:pStyle w:val="Bibliography"/>
              <w:rPr>
                <w:rFonts w:eastAsiaTheme="minorEastAsia"/>
                <w:noProof/>
              </w:rPr>
            </w:pPr>
            <w:r>
              <w:rPr>
                <w:noProof/>
              </w:rPr>
              <w:t xml:space="preserve">P. Oxley and D. K. S. Fields, "RASDRviewer: RASDR2 Control and Analysis Software," </w:t>
            </w:r>
            <w:r>
              <w:rPr>
                <w:i/>
                <w:iCs/>
                <w:noProof/>
              </w:rPr>
              <w:t xml:space="preserve">Proceedings of the Annual Meeting of the Society of Amateur Radio Astronomers, </w:t>
            </w:r>
            <w:r>
              <w:rPr>
                <w:noProof/>
              </w:rPr>
              <w:t xml:space="preserve">no. June 29-July 2, 2014. </w:t>
            </w:r>
          </w:p>
        </w:tc>
      </w:tr>
      <w:tr w:rsidR="001844A7">
        <w:trPr>
          <w:divId w:val="1070885821"/>
          <w:tblCellSpacing w:w="15" w:type="dxa"/>
        </w:trPr>
        <w:tc>
          <w:tcPr>
            <w:tcW w:w="50" w:type="pct"/>
            <w:hideMark/>
          </w:tcPr>
          <w:p w:rsidR="001844A7" w:rsidRDefault="001844A7">
            <w:pPr>
              <w:pStyle w:val="Bibliography"/>
              <w:rPr>
                <w:rFonts w:eastAsiaTheme="minorEastAsia"/>
                <w:noProof/>
              </w:rPr>
            </w:pPr>
            <w:r>
              <w:rPr>
                <w:noProof/>
              </w:rPr>
              <w:t xml:space="preserve">[24] </w:t>
            </w:r>
          </w:p>
        </w:tc>
        <w:tc>
          <w:tcPr>
            <w:tcW w:w="0" w:type="auto"/>
            <w:hideMark/>
          </w:tcPr>
          <w:p w:rsidR="001844A7" w:rsidRDefault="001844A7">
            <w:pPr>
              <w:pStyle w:val="Bibliography"/>
              <w:rPr>
                <w:rFonts w:eastAsiaTheme="minorEastAsia"/>
                <w:noProof/>
              </w:rPr>
            </w:pPr>
            <w:r>
              <w:rPr>
                <w:noProof/>
              </w:rPr>
              <w:t>RASDRviewer, "RASDRviewer downloads," 2015. [Online]. Available: https://groups.yahoo.com/neo/groups/RASDR/files/RASDRviewerSoftware/.</w:t>
            </w:r>
          </w:p>
        </w:tc>
      </w:tr>
      <w:tr w:rsidR="001844A7">
        <w:trPr>
          <w:divId w:val="1070885821"/>
          <w:tblCellSpacing w:w="15" w:type="dxa"/>
        </w:trPr>
        <w:tc>
          <w:tcPr>
            <w:tcW w:w="50" w:type="pct"/>
            <w:hideMark/>
          </w:tcPr>
          <w:p w:rsidR="001844A7" w:rsidRDefault="001844A7">
            <w:pPr>
              <w:pStyle w:val="Bibliography"/>
              <w:rPr>
                <w:rFonts w:eastAsiaTheme="minorEastAsia"/>
                <w:noProof/>
              </w:rPr>
            </w:pPr>
            <w:r>
              <w:rPr>
                <w:noProof/>
              </w:rPr>
              <w:t xml:space="preserve">[25] </w:t>
            </w:r>
          </w:p>
        </w:tc>
        <w:tc>
          <w:tcPr>
            <w:tcW w:w="0" w:type="auto"/>
            <w:hideMark/>
          </w:tcPr>
          <w:p w:rsidR="001844A7" w:rsidRDefault="001844A7">
            <w:pPr>
              <w:pStyle w:val="Bibliography"/>
              <w:rPr>
                <w:rFonts w:eastAsiaTheme="minorEastAsia"/>
                <w:noProof/>
              </w:rPr>
            </w:pPr>
            <w:r>
              <w:rPr>
                <w:noProof/>
              </w:rPr>
              <w:t xml:space="preserve">D. Fields, P. Oxley, B. Vacaliuc, S. Kurtz, C. Lyster, C. S. Z. Tamosevicius and S. Berl, "Radio Astronomy with RASDR2," </w:t>
            </w:r>
            <w:r>
              <w:rPr>
                <w:i/>
                <w:iCs/>
                <w:noProof/>
              </w:rPr>
              <w:t xml:space="preserve">Proceedings of the Annual Meeting of the Society of </w:t>
            </w:r>
            <w:r>
              <w:rPr>
                <w:i/>
                <w:iCs/>
                <w:noProof/>
              </w:rPr>
              <w:lastRenderedPageBreak/>
              <w:t xml:space="preserve">Amateur Radio Astronomers. June 29-July 2, 2014, at NRAO, Green Bank WV, </w:t>
            </w:r>
            <w:r>
              <w:rPr>
                <w:noProof/>
              </w:rPr>
              <w:t xml:space="preserve">2014. </w:t>
            </w:r>
          </w:p>
        </w:tc>
      </w:tr>
      <w:tr w:rsidR="001844A7">
        <w:trPr>
          <w:divId w:val="1070885821"/>
          <w:tblCellSpacing w:w="15" w:type="dxa"/>
        </w:trPr>
        <w:tc>
          <w:tcPr>
            <w:tcW w:w="50" w:type="pct"/>
            <w:hideMark/>
          </w:tcPr>
          <w:p w:rsidR="001844A7" w:rsidRDefault="001844A7">
            <w:pPr>
              <w:pStyle w:val="Bibliography"/>
              <w:rPr>
                <w:rFonts w:eastAsiaTheme="minorEastAsia"/>
                <w:noProof/>
              </w:rPr>
            </w:pPr>
            <w:r>
              <w:rPr>
                <w:noProof/>
              </w:rPr>
              <w:lastRenderedPageBreak/>
              <w:t xml:space="preserve">[26] </w:t>
            </w:r>
          </w:p>
        </w:tc>
        <w:tc>
          <w:tcPr>
            <w:tcW w:w="0" w:type="auto"/>
            <w:hideMark/>
          </w:tcPr>
          <w:p w:rsidR="001844A7" w:rsidRDefault="001844A7">
            <w:pPr>
              <w:pStyle w:val="Bibliography"/>
              <w:rPr>
                <w:rFonts w:eastAsiaTheme="minorEastAsia"/>
                <w:noProof/>
              </w:rPr>
            </w:pPr>
            <w:r>
              <w:rPr>
                <w:noProof/>
              </w:rPr>
              <w:t xml:space="preserve">P. Oxley, D. Fields, B. Vacaliuc and C. L. a. F. Ghigo., "Detection of Narrow Spectral Features using RASDR2 and the NRAO 20m Telescope," vol. p.90, no. July-Aug, 2014. </w:t>
            </w:r>
          </w:p>
        </w:tc>
      </w:tr>
      <w:tr w:rsidR="001844A7">
        <w:trPr>
          <w:divId w:val="1070885821"/>
          <w:tblCellSpacing w:w="15" w:type="dxa"/>
        </w:trPr>
        <w:tc>
          <w:tcPr>
            <w:tcW w:w="50" w:type="pct"/>
            <w:hideMark/>
          </w:tcPr>
          <w:p w:rsidR="001844A7" w:rsidRDefault="001844A7">
            <w:pPr>
              <w:pStyle w:val="Bibliography"/>
              <w:rPr>
                <w:rFonts w:eastAsiaTheme="minorEastAsia"/>
                <w:noProof/>
              </w:rPr>
            </w:pPr>
            <w:r>
              <w:rPr>
                <w:noProof/>
              </w:rPr>
              <w:t xml:space="preserve">[27] </w:t>
            </w:r>
          </w:p>
        </w:tc>
        <w:tc>
          <w:tcPr>
            <w:tcW w:w="0" w:type="auto"/>
            <w:hideMark/>
          </w:tcPr>
          <w:p w:rsidR="001844A7" w:rsidRDefault="001844A7">
            <w:pPr>
              <w:pStyle w:val="Bibliography"/>
              <w:rPr>
                <w:rFonts w:eastAsiaTheme="minorEastAsia"/>
                <w:noProof/>
              </w:rPr>
            </w:pPr>
            <w:r>
              <w:rPr>
                <w:noProof/>
              </w:rPr>
              <w:t>J. Bernard, "SpectraCyber I/II™ 1420 MHz Hydrogen Line Spectrometer Installation and Operation Manual No. SC1/2-2006," Carl Lyster through Radio Astronomy Supplies, 2010. [Online]. Available: http://www.ncra.tifr.res.in/rpl/facilities/4m-srt/SCI_IIManual.pdf.</w:t>
            </w:r>
          </w:p>
        </w:tc>
      </w:tr>
      <w:tr w:rsidR="001844A7">
        <w:trPr>
          <w:divId w:val="1070885821"/>
          <w:tblCellSpacing w:w="15" w:type="dxa"/>
        </w:trPr>
        <w:tc>
          <w:tcPr>
            <w:tcW w:w="50" w:type="pct"/>
            <w:hideMark/>
          </w:tcPr>
          <w:p w:rsidR="001844A7" w:rsidRDefault="001844A7">
            <w:pPr>
              <w:pStyle w:val="Bibliography"/>
              <w:rPr>
                <w:rFonts w:eastAsiaTheme="minorEastAsia"/>
                <w:noProof/>
              </w:rPr>
            </w:pPr>
            <w:r>
              <w:rPr>
                <w:noProof/>
              </w:rPr>
              <w:t xml:space="preserve">[28] </w:t>
            </w:r>
          </w:p>
        </w:tc>
        <w:tc>
          <w:tcPr>
            <w:tcW w:w="0" w:type="auto"/>
            <w:hideMark/>
          </w:tcPr>
          <w:p w:rsidR="001844A7" w:rsidRDefault="001844A7">
            <w:pPr>
              <w:pStyle w:val="Bibliography"/>
              <w:rPr>
                <w:rFonts w:eastAsiaTheme="minorEastAsia"/>
                <w:noProof/>
              </w:rPr>
            </w:pPr>
            <w:r>
              <w:rPr>
                <w:noProof/>
              </w:rPr>
              <w:t>R. Postprocessing, "Postprocessing with Python," 2015. [Online]. Available: https://groups.yahoo.com/neo/groups/RASDR/files/PostprocessingSoftware/.</w:t>
            </w:r>
          </w:p>
        </w:tc>
      </w:tr>
      <w:tr w:rsidR="001844A7">
        <w:trPr>
          <w:divId w:val="1070885821"/>
          <w:tblCellSpacing w:w="15" w:type="dxa"/>
        </w:trPr>
        <w:tc>
          <w:tcPr>
            <w:tcW w:w="50" w:type="pct"/>
            <w:hideMark/>
          </w:tcPr>
          <w:p w:rsidR="001844A7" w:rsidRDefault="001844A7">
            <w:pPr>
              <w:pStyle w:val="Bibliography"/>
              <w:rPr>
                <w:rFonts w:eastAsiaTheme="minorEastAsia"/>
                <w:noProof/>
              </w:rPr>
            </w:pPr>
            <w:r>
              <w:rPr>
                <w:noProof/>
              </w:rPr>
              <w:t xml:space="preserve">[29] </w:t>
            </w:r>
          </w:p>
        </w:tc>
        <w:tc>
          <w:tcPr>
            <w:tcW w:w="0" w:type="auto"/>
            <w:hideMark/>
          </w:tcPr>
          <w:p w:rsidR="001844A7" w:rsidRDefault="001844A7">
            <w:pPr>
              <w:pStyle w:val="Bibliography"/>
              <w:rPr>
                <w:rFonts w:eastAsiaTheme="minorEastAsia"/>
                <w:noProof/>
              </w:rPr>
            </w:pPr>
            <w:r>
              <w:rPr>
                <w:noProof/>
              </w:rPr>
              <w:t>NRAO, "NATIONAL RADIO ASTRONOMY OBSERVATORY 40-FOOT RADIO TELESCOPE OPERATOR’S MANUAL," 2014. [Online]. Available: http://www.gb.nrao.edu/epo/manual.pdf.</w:t>
            </w:r>
          </w:p>
        </w:tc>
      </w:tr>
      <w:tr w:rsidR="001844A7">
        <w:trPr>
          <w:divId w:val="1070885821"/>
          <w:tblCellSpacing w:w="15" w:type="dxa"/>
        </w:trPr>
        <w:tc>
          <w:tcPr>
            <w:tcW w:w="50" w:type="pct"/>
            <w:hideMark/>
          </w:tcPr>
          <w:p w:rsidR="001844A7" w:rsidRDefault="001844A7">
            <w:pPr>
              <w:pStyle w:val="Bibliography"/>
              <w:rPr>
                <w:rFonts w:eastAsiaTheme="minorEastAsia"/>
                <w:noProof/>
              </w:rPr>
            </w:pPr>
            <w:r>
              <w:rPr>
                <w:noProof/>
              </w:rPr>
              <w:t xml:space="preserve">[30] </w:t>
            </w:r>
          </w:p>
        </w:tc>
        <w:tc>
          <w:tcPr>
            <w:tcW w:w="0" w:type="auto"/>
            <w:hideMark/>
          </w:tcPr>
          <w:p w:rsidR="001844A7" w:rsidRDefault="001844A7">
            <w:pPr>
              <w:pStyle w:val="Bibliography"/>
              <w:rPr>
                <w:rFonts w:eastAsiaTheme="minorEastAsia"/>
                <w:noProof/>
              </w:rPr>
            </w:pPr>
            <w:r>
              <w:rPr>
                <w:noProof/>
              </w:rPr>
              <w:t>Ebay, "Raltron CO19025-100.000MHz," 2014. [Online]. Available: www.ebay.com.</w:t>
            </w:r>
          </w:p>
        </w:tc>
      </w:tr>
      <w:tr w:rsidR="001844A7">
        <w:trPr>
          <w:divId w:val="1070885821"/>
          <w:tblCellSpacing w:w="15" w:type="dxa"/>
        </w:trPr>
        <w:tc>
          <w:tcPr>
            <w:tcW w:w="50" w:type="pct"/>
            <w:hideMark/>
          </w:tcPr>
          <w:p w:rsidR="001844A7" w:rsidRDefault="001844A7">
            <w:pPr>
              <w:pStyle w:val="Bibliography"/>
              <w:rPr>
                <w:rFonts w:eastAsiaTheme="minorEastAsia"/>
                <w:noProof/>
              </w:rPr>
            </w:pPr>
            <w:r>
              <w:rPr>
                <w:noProof/>
              </w:rPr>
              <w:t xml:space="preserve">[31] </w:t>
            </w:r>
          </w:p>
        </w:tc>
        <w:tc>
          <w:tcPr>
            <w:tcW w:w="0" w:type="auto"/>
            <w:hideMark/>
          </w:tcPr>
          <w:p w:rsidR="001844A7" w:rsidRDefault="001844A7">
            <w:pPr>
              <w:pStyle w:val="Bibliography"/>
              <w:rPr>
                <w:rFonts w:eastAsiaTheme="minorEastAsia"/>
                <w:noProof/>
              </w:rPr>
            </w:pPr>
            <w:r>
              <w:rPr>
                <w:noProof/>
              </w:rPr>
              <w:t>Raltron, "Through hole clock oscillators – 3 state HCMOS compatible," Raltron, 2014. [Online]. Available: http://www.raltron.com/products/pdfspecs/clock_co15-co19.pdf.</w:t>
            </w:r>
          </w:p>
        </w:tc>
      </w:tr>
      <w:tr w:rsidR="001844A7">
        <w:trPr>
          <w:divId w:val="1070885821"/>
          <w:tblCellSpacing w:w="15" w:type="dxa"/>
        </w:trPr>
        <w:tc>
          <w:tcPr>
            <w:tcW w:w="50" w:type="pct"/>
            <w:hideMark/>
          </w:tcPr>
          <w:p w:rsidR="001844A7" w:rsidRDefault="001844A7">
            <w:pPr>
              <w:pStyle w:val="Bibliography"/>
              <w:rPr>
                <w:rFonts w:eastAsiaTheme="minorEastAsia"/>
                <w:noProof/>
              </w:rPr>
            </w:pPr>
            <w:r>
              <w:rPr>
                <w:noProof/>
              </w:rPr>
              <w:t xml:space="preserve">[32] </w:t>
            </w:r>
          </w:p>
        </w:tc>
        <w:tc>
          <w:tcPr>
            <w:tcW w:w="0" w:type="auto"/>
            <w:hideMark/>
          </w:tcPr>
          <w:p w:rsidR="001844A7" w:rsidRDefault="001844A7">
            <w:pPr>
              <w:pStyle w:val="Bibliography"/>
              <w:rPr>
                <w:rFonts w:eastAsiaTheme="minorEastAsia"/>
                <w:noProof/>
              </w:rPr>
            </w:pPr>
            <w:r>
              <w:rPr>
                <w:noProof/>
              </w:rPr>
              <w:t>Miltron, "LFCN-225," Mitron, 2014. [Online]. Available: http://www.mitron.cn/cxchanpin/Filters-n/LFCN-225.pdf.</w:t>
            </w:r>
          </w:p>
        </w:tc>
      </w:tr>
      <w:tr w:rsidR="001844A7">
        <w:trPr>
          <w:divId w:val="1070885821"/>
          <w:tblCellSpacing w:w="15" w:type="dxa"/>
        </w:trPr>
        <w:tc>
          <w:tcPr>
            <w:tcW w:w="50" w:type="pct"/>
            <w:hideMark/>
          </w:tcPr>
          <w:p w:rsidR="001844A7" w:rsidRDefault="001844A7">
            <w:pPr>
              <w:pStyle w:val="Bibliography"/>
              <w:rPr>
                <w:rFonts w:eastAsiaTheme="minorEastAsia"/>
                <w:noProof/>
              </w:rPr>
            </w:pPr>
            <w:r>
              <w:rPr>
                <w:noProof/>
              </w:rPr>
              <w:t xml:space="preserve">[33] </w:t>
            </w:r>
          </w:p>
        </w:tc>
        <w:tc>
          <w:tcPr>
            <w:tcW w:w="0" w:type="auto"/>
            <w:hideMark/>
          </w:tcPr>
          <w:p w:rsidR="001844A7" w:rsidRDefault="001844A7">
            <w:pPr>
              <w:pStyle w:val="Bibliography"/>
              <w:rPr>
                <w:rFonts w:eastAsiaTheme="minorEastAsia"/>
                <w:noProof/>
              </w:rPr>
            </w:pPr>
            <w:r>
              <w:rPr>
                <w:noProof/>
              </w:rPr>
              <w:t>Hewlett-Packard, "Silicon Bipolar MMIC 5</w:t>
            </w:r>
            <w:r>
              <w:rPr>
                <w:rFonts w:ascii="MS Mincho" w:eastAsia="MS Mincho" w:hAnsi="MS Mincho" w:cs="MS Mincho" w:hint="eastAsia"/>
                <w:noProof/>
              </w:rPr>
              <w:t>␣</w:t>
            </w:r>
            <w:r>
              <w:rPr>
                <w:noProof/>
              </w:rPr>
              <w:t xml:space="preserve"> GHz," 2014. [Online]. Available: http://www.qsl.net/n9zia/omnitracs/IAM81008.pdf.</w:t>
            </w:r>
          </w:p>
        </w:tc>
      </w:tr>
      <w:tr w:rsidR="001844A7">
        <w:trPr>
          <w:divId w:val="1070885821"/>
          <w:tblCellSpacing w:w="15" w:type="dxa"/>
        </w:trPr>
        <w:tc>
          <w:tcPr>
            <w:tcW w:w="50" w:type="pct"/>
            <w:hideMark/>
          </w:tcPr>
          <w:p w:rsidR="001844A7" w:rsidRDefault="001844A7">
            <w:pPr>
              <w:pStyle w:val="Bibliography"/>
              <w:rPr>
                <w:rFonts w:eastAsiaTheme="minorEastAsia"/>
                <w:noProof/>
              </w:rPr>
            </w:pPr>
            <w:r>
              <w:rPr>
                <w:noProof/>
              </w:rPr>
              <w:t xml:space="preserve">[34] </w:t>
            </w:r>
          </w:p>
        </w:tc>
        <w:tc>
          <w:tcPr>
            <w:tcW w:w="0" w:type="auto"/>
            <w:hideMark/>
          </w:tcPr>
          <w:p w:rsidR="001844A7" w:rsidRDefault="001844A7">
            <w:pPr>
              <w:pStyle w:val="Bibliography"/>
              <w:rPr>
                <w:rFonts w:eastAsiaTheme="minorEastAsia"/>
                <w:noProof/>
              </w:rPr>
            </w:pPr>
            <w:r>
              <w:rPr>
                <w:noProof/>
              </w:rPr>
              <w:t>Minicircuits, "Plugin High Pass Filter," [Online]. Available: http://www.minicircuits.com/pdfs/PHP-100+.pdf.</w:t>
            </w:r>
          </w:p>
        </w:tc>
      </w:tr>
      <w:tr w:rsidR="001844A7">
        <w:trPr>
          <w:divId w:val="1070885821"/>
          <w:tblCellSpacing w:w="15" w:type="dxa"/>
        </w:trPr>
        <w:tc>
          <w:tcPr>
            <w:tcW w:w="50" w:type="pct"/>
            <w:hideMark/>
          </w:tcPr>
          <w:p w:rsidR="001844A7" w:rsidRDefault="001844A7">
            <w:pPr>
              <w:pStyle w:val="Bibliography"/>
              <w:rPr>
                <w:rFonts w:eastAsiaTheme="minorEastAsia"/>
                <w:noProof/>
              </w:rPr>
            </w:pPr>
            <w:r>
              <w:rPr>
                <w:noProof/>
              </w:rPr>
              <w:t xml:space="preserve">[35] </w:t>
            </w:r>
          </w:p>
        </w:tc>
        <w:tc>
          <w:tcPr>
            <w:tcW w:w="0" w:type="auto"/>
            <w:hideMark/>
          </w:tcPr>
          <w:p w:rsidR="001844A7" w:rsidRDefault="001844A7">
            <w:pPr>
              <w:pStyle w:val="Bibliography"/>
              <w:rPr>
                <w:rFonts w:eastAsiaTheme="minorEastAsia"/>
                <w:noProof/>
              </w:rPr>
            </w:pPr>
            <w:r>
              <w:rPr>
                <w:noProof/>
              </w:rPr>
              <w:t>Nooelec, "Ham It Up v1.2 - RF Upconverter For Software Defined Radio," Nooelec, 2014. [Online]. Available: http://www.nooelec.com/store/ham-it-up-v1-0-rf-upconverter-for-software-defined-radio.html.</w:t>
            </w:r>
          </w:p>
        </w:tc>
      </w:tr>
      <w:tr w:rsidR="001844A7">
        <w:trPr>
          <w:divId w:val="1070885821"/>
          <w:tblCellSpacing w:w="15" w:type="dxa"/>
        </w:trPr>
        <w:tc>
          <w:tcPr>
            <w:tcW w:w="50" w:type="pct"/>
            <w:hideMark/>
          </w:tcPr>
          <w:p w:rsidR="001844A7" w:rsidRDefault="001844A7">
            <w:pPr>
              <w:pStyle w:val="Bibliography"/>
              <w:rPr>
                <w:rFonts w:eastAsiaTheme="minorEastAsia"/>
                <w:noProof/>
              </w:rPr>
            </w:pPr>
            <w:r>
              <w:rPr>
                <w:noProof/>
              </w:rPr>
              <w:t xml:space="preserve">[36] </w:t>
            </w:r>
          </w:p>
        </w:tc>
        <w:tc>
          <w:tcPr>
            <w:tcW w:w="0" w:type="auto"/>
            <w:hideMark/>
          </w:tcPr>
          <w:p w:rsidR="001844A7" w:rsidRDefault="001844A7">
            <w:pPr>
              <w:pStyle w:val="Bibliography"/>
              <w:rPr>
                <w:rFonts w:eastAsiaTheme="minorEastAsia"/>
                <w:noProof/>
              </w:rPr>
            </w:pPr>
            <w:r>
              <w:rPr>
                <w:noProof/>
              </w:rPr>
              <w:t>NASA, "Kepler Discoveries," NASA, 2015. [Online]. Available: http://kepler.nasa.gov/Mission/discoveries/.</w:t>
            </w:r>
          </w:p>
        </w:tc>
      </w:tr>
      <w:tr w:rsidR="001844A7">
        <w:trPr>
          <w:divId w:val="1070885821"/>
          <w:tblCellSpacing w:w="15" w:type="dxa"/>
        </w:trPr>
        <w:tc>
          <w:tcPr>
            <w:tcW w:w="50" w:type="pct"/>
            <w:hideMark/>
          </w:tcPr>
          <w:p w:rsidR="001844A7" w:rsidRDefault="001844A7">
            <w:pPr>
              <w:pStyle w:val="Bibliography"/>
              <w:rPr>
                <w:rFonts w:eastAsiaTheme="minorEastAsia"/>
                <w:noProof/>
              </w:rPr>
            </w:pPr>
            <w:r>
              <w:rPr>
                <w:noProof/>
              </w:rPr>
              <w:t xml:space="preserve">[37] </w:t>
            </w:r>
          </w:p>
        </w:tc>
        <w:tc>
          <w:tcPr>
            <w:tcW w:w="0" w:type="auto"/>
            <w:hideMark/>
          </w:tcPr>
          <w:p w:rsidR="001844A7" w:rsidRDefault="001844A7">
            <w:pPr>
              <w:pStyle w:val="Bibliography"/>
              <w:rPr>
                <w:rFonts w:eastAsiaTheme="minorEastAsia"/>
                <w:noProof/>
              </w:rPr>
            </w:pPr>
            <w:r>
              <w:rPr>
                <w:noProof/>
              </w:rPr>
              <w:t>D. Fields and P. Shuch, "Frontiers of Radio Astronomy &amp; SETI," Third Tennessee Valley Interstellar Workshop, Nov 10-11, 2014, Oak Ridge, TN, [Online]. Available: https://www.youtube.com/watch?v=Ci4cwZtub5U. [Accessed 2015].</w:t>
            </w:r>
          </w:p>
        </w:tc>
      </w:tr>
      <w:tr w:rsidR="001844A7">
        <w:trPr>
          <w:divId w:val="1070885821"/>
          <w:tblCellSpacing w:w="15" w:type="dxa"/>
        </w:trPr>
        <w:tc>
          <w:tcPr>
            <w:tcW w:w="50" w:type="pct"/>
            <w:hideMark/>
          </w:tcPr>
          <w:p w:rsidR="001844A7" w:rsidRDefault="001844A7">
            <w:pPr>
              <w:pStyle w:val="Bibliography"/>
              <w:rPr>
                <w:rFonts w:eastAsiaTheme="minorEastAsia"/>
                <w:noProof/>
              </w:rPr>
            </w:pPr>
            <w:r>
              <w:rPr>
                <w:noProof/>
              </w:rPr>
              <w:t xml:space="preserve">[38] </w:t>
            </w:r>
          </w:p>
        </w:tc>
        <w:tc>
          <w:tcPr>
            <w:tcW w:w="0" w:type="auto"/>
            <w:hideMark/>
          </w:tcPr>
          <w:p w:rsidR="001844A7" w:rsidRDefault="001844A7">
            <w:pPr>
              <w:pStyle w:val="Bibliography"/>
              <w:rPr>
                <w:rFonts w:eastAsiaTheme="minorEastAsia"/>
                <w:noProof/>
              </w:rPr>
            </w:pPr>
            <w:r>
              <w:rPr>
                <w:noProof/>
              </w:rPr>
              <w:t xml:space="preserve">K. Roy, R. Kennedy and D. Fields, ""Shell Worlds" in Genta, Giancarlo, Ed; Proceedings of </w:t>
            </w:r>
            <w:r>
              <w:rPr>
                <w:noProof/>
              </w:rPr>
              <w:lastRenderedPageBreak/>
              <w:t xml:space="preserve">the Severnth IAA Symposium on Relalistic Near-Term Advanced Scientific Space Missions: Missions to the outer solar system and beyond.International Academy of Astronautics, Aosta, IT.," 2011. </w:t>
            </w:r>
          </w:p>
        </w:tc>
      </w:tr>
      <w:tr w:rsidR="001844A7">
        <w:trPr>
          <w:divId w:val="1070885821"/>
          <w:tblCellSpacing w:w="15" w:type="dxa"/>
        </w:trPr>
        <w:tc>
          <w:tcPr>
            <w:tcW w:w="50" w:type="pct"/>
            <w:hideMark/>
          </w:tcPr>
          <w:p w:rsidR="001844A7" w:rsidRDefault="001844A7">
            <w:pPr>
              <w:pStyle w:val="Bibliography"/>
              <w:rPr>
                <w:rFonts w:eastAsiaTheme="minorEastAsia"/>
                <w:noProof/>
              </w:rPr>
            </w:pPr>
            <w:r>
              <w:rPr>
                <w:noProof/>
              </w:rPr>
              <w:lastRenderedPageBreak/>
              <w:t xml:space="preserve">[39] </w:t>
            </w:r>
          </w:p>
        </w:tc>
        <w:tc>
          <w:tcPr>
            <w:tcW w:w="0" w:type="auto"/>
            <w:hideMark/>
          </w:tcPr>
          <w:p w:rsidR="001844A7" w:rsidRDefault="001844A7">
            <w:pPr>
              <w:pStyle w:val="Bibliography"/>
              <w:rPr>
                <w:rFonts w:eastAsiaTheme="minorEastAsia"/>
                <w:noProof/>
              </w:rPr>
            </w:pPr>
            <w:r>
              <w:rPr>
                <w:noProof/>
              </w:rPr>
              <w:t xml:space="preserve">D. Fields, R. Kenendy, K. Roy and B. Vacaliuc, "Interplanetary radio transmission through serial ionospheric and material barriers. Acta Astronautica," no. 82, 2, pp 251-256, 2013. </w:t>
            </w:r>
          </w:p>
        </w:tc>
      </w:tr>
      <w:tr w:rsidR="001844A7">
        <w:trPr>
          <w:divId w:val="1070885821"/>
          <w:tblCellSpacing w:w="15" w:type="dxa"/>
        </w:trPr>
        <w:tc>
          <w:tcPr>
            <w:tcW w:w="50" w:type="pct"/>
            <w:hideMark/>
          </w:tcPr>
          <w:p w:rsidR="001844A7" w:rsidRDefault="001844A7">
            <w:pPr>
              <w:pStyle w:val="Bibliography"/>
              <w:rPr>
                <w:rFonts w:eastAsiaTheme="minorEastAsia"/>
                <w:noProof/>
              </w:rPr>
            </w:pPr>
            <w:r>
              <w:rPr>
                <w:noProof/>
              </w:rPr>
              <w:t xml:space="preserve">[40] </w:t>
            </w:r>
          </w:p>
        </w:tc>
        <w:tc>
          <w:tcPr>
            <w:tcW w:w="0" w:type="auto"/>
            <w:hideMark/>
          </w:tcPr>
          <w:p w:rsidR="001844A7" w:rsidRDefault="001844A7">
            <w:pPr>
              <w:pStyle w:val="Bibliography"/>
              <w:rPr>
                <w:rFonts w:eastAsiaTheme="minorEastAsia"/>
                <w:noProof/>
              </w:rPr>
            </w:pPr>
            <w:r>
              <w:rPr>
                <w:noProof/>
              </w:rPr>
              <w:t xml:space="preserve">D. Fields, S. Kurtz, P. Shuch, S. Hogle, B. Vacaliuc, P. Oxley, K. Roy and R. Kennedy, </w:t>
            </w:r>
            <w:r>
              <w:rPr>
                <w:i/>
                <w:iCs/>
                <w:noProof/>
              </w:rPr>
              <w:t xml:space="preserve">Algorithmic Communication Structures for Interstellar Travel and SETI, </w:t>
            </w:r>
            <w:r>
              <w:rPr>
                <w:noProof/>
              </w:rPr>
              <w:t xml:space="preserve">Huntsville, AL: Second Tennessee Valley Interstellar Workshop, 2013. </w:t>
            </w:r>
          </w:p>
        </w:tc>
      </w:tr>
      <w:tr w:rsidR="001844A7">
        <w:trPr>
          <w:divId w:val="1070885821"/>
          <w:tblCellSpacing w:w="15" w:type="dxa"/>
        </w:trPr>
        <w:tc>
          <w:tcPr>
            <w:tcW w:w="50" w:type="pct"/>
            <w:hideMark/>
          </w:tcPr>
          <w:p w:rsidR="001844A7" w:rsidRDefault="001844A7">
            <w:pPr>
              <w:pStyle w:val="Bibliography"/>
              <w:rPr>
                <w:rFonts w:eastAsiaTheme="minorEastAsia"/>
                <w:noProof/>
              </w:rPr>
            </w:pPr>
            <w:r>
              <w:rPr>
                <w:noProof/>
              </w:rPr>
              <w:t xml:space="preserve">[41] </w:t>
            </w:r>
          </w:p>
        </w:tc>
        <w:tc>
          <w:tcPr>
            <w:tcW w:w="0" w:type="auto"/>
            <w:hideMark/>
          </w:tcPr>
          <w:p w:rsidR="001844A7" w:rsidRDefault="001844A7">
            <w:pPr>
              <w:pStyle w:val="Bibliography"/>
              <w:rPr>
                <w:rFonts w:eastAsiaTheme="minorEastAsia"/>
                <w:noProof/>
              </w:rPr>
            </w:pPr>
            <w:r>
              <w:rPr>
                <w:noProof/>
              </w:rPr>
              <w:t xml:space="preserve">P. Oxley, D. Fields and S. Kurtz, "RASDR2 Control and Analysis Software," in </w:t>
            </w:r>
            <w:r>
              <w:rPr>
                <w:i/>
                <w:iCs/>
                <w:noProof/>
              </w:rPr>
              <w:t>Proceedings of the 2014 SARA Conference</w:t>
            </w:r>
            <w:r>
              <w:rPr>
                <w:noProof/>
              </w:rPr>
              <w:t xml:space="preserve">, Green Bank, WV, 2014. </w:t>
            </w:r>
          </w:p>
        </w:tc>
      </w:tr>
    </w:tbl>
    <w:p w:rsidR="001844A7" w:rsidRDefault="001844A7">
      <w:pPr>
        <w:divId w:val="1070885821"/>
        <w:rPr>
          <w:rFonts w:eastAsia="Times New Roman"/>
          <w:noProof/>
        </w:rPr>
      </w:pPr>
    </w:p>
    <w:p w:rsidR="00264C55" w:rsidRDefault="00D953D3" w:rsidP="00D3074F">
      <w:pPr>
        <w:rPr>
          <w:rFonts w:asciiTheme="majorHAnsi" w:eastAsiaTheme="majorEastAsia" w:hAnsiTheme="majorHAnsi" w:cstheme="majorBidi"/>
          <w:b/>
          <w:bCs/>
          <w:color w:val="365F91" w:themeColor="accent1" w:themeShade="BF"/>
          <w:sz w:val="28"/>
          <w:szCs w:val="28"/>
        </w:rPr>
      </w:pPr>
      <w:r>
        <w:fldChar w:fldCharType="end"/>
      </w:r>
    </w:p>
    <w:p w:rsidR="0057226B" w:rsidRDefault="0057226B">
      <w:pPr>
        <w:rPr>
          <w:rFonts w:asciiTheme="majorHAnsi" w:eastAsiaTheme="majorEastAsia" w:hAnsiTheme="majorHAnsi" w:cstheme="majorBidi"/>
          <w:b/>
          <w:bCs/>
          <w:color w:val="365F91" w:themeColor="accent1" w:themeShade="BF"/>
          <w:sz w:val="28"/>
          <w:szCs w:val="28"/>
        </w:rPr>
      </w:pPr>
      <w:r>
        <w:br w:type="page"/>
      </w:r>
    </w:p>
    <w:p w:rsidR="00BA07A7" w:rsidRPr="00BA07A7" w:rsidRDefault="00BA07A7" w:rsidP="00BA07A7">
      <w:pPr>
        <w:pStyle w:val="Heading1"/>
      </w:pPr>
      <w:bookmarkStart w:id="247" w:name="_Toc420167583"/>
      <w:r>
        <w:lastRenderedPageBreak/>
        <w:t>Index</w:t>
      </w:r>
      <w:bookmarkEnd w:id="247"/>
    </w:p>
    <w:p w:rsidR="001844A7" w:rsidRDefault="00D953D3" w:rsidP="0091164F">
      <w:pPr>
        <w:rPr>
          <w:noProof/>
        </w:rPr>
        <w:sectPr w:rsidR="001844A7" w:rsidSect="001844A7">
          <w:footerReference w:type="default" r:id="rId71"/>
          <w:type w:val="continuous"/>
          <w:pgSz w:w="12240" w:h="15840"/>
          <w:pgMar w:top="1440" w:right="1440" w:bottom="1440" w:left="1440" w:header="720" w:footer="720" w:gutter="0"/>
          <w:cols w:space="720"/>
          <w:docGrid w:linePitch="360"/>
        </w:sectPr>
      </w:pPr>
      <w:r>
        <w:fldChar w:fldCharType="begin"/>
      </w:r>
      <w:r w:rsidR="00BA07A7">
        <w:instrText xml:space="preserve"> INDEX \c "2" \z "1033" </w:instrText>
      </w:r>
      <w:r>
        <w:fldChar w:fldCharType="separate"/>
      </w:r>
    </w:p>
    <w:p w:rsidR="001844A7" w:rsidRDefault="001844A7">
      <w:pPr>
        <w:pStyle w:val="Index1"/>
        <w:tabs>
          <w:tab w:val="right" w:leader="dot" w:pos="4310"/>
        </w:tabs>
        <w:rPr>
          <w:noProof/>
        </w:rPr>
      </w:pPr>
      <w:r>
        <w:rPr>
          <w:noProof/>
        </w:rPr>
        <w:lastRenderedPageBreak/>
        <w:t>Add Marker, 31</w:t>
      </w:r>
    </w:p>
    <w:p w:rsidR="001844A7" w:rsidRDefault="001844A7">
      <w:pPr>
        <w:pStyle w:val="Index1"/>
        <w:tabs>
          <w:tab w:val="right" w:leader="dot" w:pos="4310"/>
        </w:tabs>
        <w:rPr>
          <w:noProof/>
        </w:rPr>
      </w:pPr>
      <w:r>
        <w:rPr>
          <w:noProof/>
        </w:rPr>
        <w:t>Architecture, 28</w:t>
      </w:r>
    </w:p>
    <w:p w:rsidR="001844A7" w:rsidRDefault="001844A7">
      <w:pPr>
        <w:pStyle w:val="Index1"/>
        <w:tabs>
          <w:tab w:val="right" w:leader="dot" w:pos="4310"/>
        </w:tabs>
        <w:rPr>
          <w:noProof/>
        </w:rPr>
      </w:pPr>
      <w:r>
        <w:rPr>
          <w:noProof/>
        </w:rPr>
        <w:t>artificial worlds, 44</w:t>
      </w:r>
    </w:p>
    <w:p w:rsidR="001844A7" w:rsidRDefault="001844A7">
      <w:pPr>
        <w:pStyle w:val="Index1"/>
        <w:tabs>
          <w:tab w:val="right" w:leader="dot" w:pos="4310"/>
        </w:tabs>
        <w:rPr>
          <w:noProof/>
        </w:rPr>
      </w:pPr>
      <w:r>
        <w:rPr>
          <w:noProof/>
        </w:rPr>
        <w:t>Basic Radio Astronomy, 33</w:t>
      </w:r>
    </w:p>
    <w:p w:rsidR="001844A7" w:rsidRDefault="001844A7">
      <w:pPr>
        <w:pStyle w:val="Index1"/>
        <w:tabs>
          <w:tab w:val="right" w:leader="dot" w:pos="4310"/>
        </w:tabs>
        <w:rPr>
          <w:noProof/>
        </w:rPr>
      </w:pPr>
      <w:r>
        <w:rPr>
          <w:noProof/>
        </w:rPr>
        <w:t>display FFT span, 50</w:t>
      </w:r>
    </w:p>
    <w:p w:rsidR="001844A7" w:rsidRDefault="001844A7">
      <w:pPr>
        <w:pStyle w:val="Index1"/>
        <w:tabs>
          <w:tab w:val="right" w:leader="dot" w:pos="4310"/>
        </w:tabs>
        <w:rPr>
          <w:noProof/>
        </w:rPr>
      </w:pPr>
      <w:r>
        <w:rPr>
          <w:noProof/>
        </w:rPr>
        <w:t>Excel files, 50</w:t>
      </w:r>
    </w:p>
    <w:p w:rsidR="001844A7" w:rsidRDefault="001844A7">
      <w:pPr>
        <w:pStyle w:val="Index1"/>
        <w:tabs>
          <w:tab w:val="right" w:leader="dot" w:pos="4310"/>
        </w:tabs>
        <w:rPr>
          <w:noProof/>
        </w:rPr>
      </w:pPr>
      <w:r>
        <w:rPr>
          <w:noProof/>
        </w:rPr>
        <w:t>External frequency input, 25</w:t>
      </w:r>
    </w:p>
    <w:p w:rsidR="001844A7" w:rsidRDefault="001844A7">
      <w:pPr>
        <w:pStyle w:val="Index1"/>
        <w:tabs>
          <w:tab w:val="right" w:leader="dot" w:pos="4310"/>
        </w:tabs>
        <w:rPr>
          <w:noProof/>
        </w:rPr>
      </w:pPr>
      <w:r>
        <w:rPr>
          <w:noProof/>
        </w:rPr>
        <w:t>FAQs, 50</w:t>
      </w:r>
    </w:p>
    <w:p w:rsidR="001844A7" w:rsidRDefault="001844A7">
      <w:pPr>
        <w:pStyle w:val="Index1"/>
        <w:tabs>
          <w:tab w:val="right" w:leader="dot" w:pos="4310"/>
        </w:tabs>
        <w:rPr>
          <w:noProof/>
        </w:rPr>
      </w:pPr>
      <w:r>
        <w:rPr>
          <w:noProof/>
        </w:rPr>
        <w:t>Faraday bands, 44</w:t>
      </w:r>
    </w:p>
    <w:p w:rsidR="001844A7" w:rsidRDefault="001844A7">
      <w:pPr>
        <w:pStyle w:val="Index1"/>
        <w:tabs>
          <w:tab w:val="right" w:leader="dot" w:pos="4310"/>
        </w:tabs>
        <w:rPr>
          <w:noProof/>
        </w:rPr>
      </w:pPr>
      <w:r>
        <w:rPr>
          <w:noProof/>
        </w:rPr>
        <w:t>FFT Output to Disk, 31</w:t>
      </w:r>
    </w:p>
    <w:p w:rsidR="001844A7" w:rsidRDefault="001844A7">
      <w:pPr>
        <w:pStyle w:val="Index1"/>
        <w:tabs>
          <w:tab w:val="right" w:leader="dot" w:pos="4310"/>
        </w:tabs>
        <w:rPr>
          <w:noProof/>
        </w:rPr>
      </w:pPr>
      <w:r>
        <w:rPr>
          <w:noProof/>
        </w:rPr>
        <w:t>firmware, 28</w:t>
      </w:r>
    </w:p>
    <w:p w:rsidR="001844A7" w:rsidRDefault="001844A7">
      <w:pPr>
        <w:pStyle w:val="Index1"/>
        <w:tabs>
          <w:tab w:val="right" w:leader="dot" w:pos="4310"/>
        </w:tabs>
        <w:rPr>
          <w:noProof/>
        </w:rPr>
      </w:pPr>
      <w:r>
        <w:rPr>
          <w:noProof/>
        </w:rPr>
        <w:t>Goldilocks zone, 44</w:t>
      </w:r>
    </w:p>
    <w:p w:rsidR="001844A7" w:rsidRDefault="001844A7">
      <w:pPr>
        <w:pStyle w:val="Index1"/>
        <w:tabs>
          <w:tab w:val="right" w:leader="dot" w:pos="4310"/>
        </w:tabs>
        <w:rPr>
          <w:noProof/>
        </w:rPr>
      </w:pPr>
      <w:r>
        <w:rPr>
          <w:noProof/>
        </w:rPr>
        <w:t>Graphical User Interface, 29</w:t>
      </w:r>
    </w:p>
    <w:p w:rsidR="001844A7" w:rsidRDefault="001844A7">
      <w:pPr>
        <w:pStyle w:val="Index1"/>
        <w:tabs>
          <w:tab w:val="right" w:leader="dot" w:pos="4310"/>
        </w:tabs>
        <w:rPr>
          <w:noProof/>
        </w:rPr>
      </w:pPr>
      <w:r>
        <w:rPr>
          <w:noProof/>
        </w:rPr>
        <w:t>graphics GL capability, 50</w:t>
      </w:r>
    </w:p>
    <w:p w:rsidR="001844A7" w:rsidRDefault="001844A7">
      <w:pPr>
        <w:pStyle w:val="Index1"/>
        <w:tabs>
          <w:tab w:val="right" w:leader="dot" w:pos="4310"/>
        </w:tabs>
        <w:rPr>
          <w:noProof/>
        </w:rPr>
      </w:pPr>
      <w:r>
        <w:rPr>
          <w:noProof/>
        </w:rPr>
        <w:t>Installing RASDRviewer, 28</w:t>
      </w:r>
    </w:p>
    <w:p w:rsidR="001844A7" w:rsidRDefault="001844A7">
      <w:pPr>
        <w:pStyle w:val="Index1"/>
        <w:tabs>
          <w:tab w:val="right" w:leader="dot" w:pos="4310"/>
        </w:tabs>
        <w:rPr>
          <w:noProof/>
        </w:rPr>
      </w:pPr>
      <w:r>
        <w:rPr>
          <w:noProof/>
        </w:rPr>
        <w:t>internal noise floor, 36</w:t>
      </w:r>
    </w:p>
    <w:p w:rsidR="001844A7" w:rsidRDefault="001844A7">
      <w:pPr>
        <w:pStyle w:val="Index1"/>
        <w:tabs>
          <w:tab w:val="right" w:leader="dot" w:pos="4310"/>
        </w:tabs>
        <w:rPr>
          <w:noProof/>
        </w:rPr>
      </w:pPr>
      <w:r>
        <w:rPr>
          <w:noProof/>
        </w:rPr>
        <w:t>Kepler, 44</w:t>
      </w:r>
    </w:p>
    <w:p w:rsidR="001844A7" w:rsidRDefault="001844A7">
      <w:pPr>
        <w:pStyle w:val="Index1"/>
        <w:tabs>
          <w:tab w:val="right" w:leader="dot" w:pos="4310"/>
        </w:tabs>
        <w:rPr>
          <w:noProof/>
        </w:rPr>
      </w:pPr>
      <w:r>
        <w:rPr>
          <w:noProof/>
        </w:rPr>
        <w:t>LED D9, 25</w:t>
      </w:r>
    </w:p>
    <w:p w:rsidR="001844A7" w:rsidRDefault="001844A7">
      <w:pPr>
        <w:pStyle w:val="Index1"/>
        <w:tabs>
          <w:tab w:val="right" w:leader="dot" w:pos="4310"/>
        </w:tabs>
        <w:rPr>
          <w:noProof/>
        </w:rPr>
      </w:pPr>
      <w:r>
        <w:rPr>
          <w:noProof/>
        </w:rPr>
        <w:t>LED indicators, 24</w:t>
      </w:r>
    </w:p>
    <w:p w:rsidR="001844A7" w:rsidRDefault="001844A7">
      <w:pPr>
        <w:pStyle w:val="Index1"/>
        <w:tabs>
          <w:tab w:val="right" w:leader="dot" w:pos="4310"/>
        </w:tabs>
        <w:rPr>
          <w:noProof/>
        </w:rPr>
      </w:pPr>
      <w:r>
        <w:rPr>
          <w:noProof/>
        </w:rPr>
        <w:lastRenderedPageBreak/>
        <w:t>Mazimum internal RF gain, 14</w:t>
      </w:r>
    </w:p>
    <w:p w:rsidR="001844A7" w:rsidRDefault="001844A7">
      <w:pPr>
        <w:pStyle w:val="Index1"/>
        <w:tabs>
          <w:tab w:val="right" w:leader="dot" w:pos="4310"/>
        </w:tabs>
        <w:rPr>
          <w:noProof/>
        </w:rPr>
      </w:pPr>
      <w:r>
        <w:rPr>
          <w:noProof/>
        </w:rPr>
        <w:t>number of FFTs to average, 30</w:t>
      </w:r>
    </w:p>
    <w:p w:rsidR="001844A7" w:rsidRDefault="001844A7">
      <w:pPr>
        <w:pStyle w:val="Index1"/>
        <w:tabs>
          <w:tab w:val="right" w:leader="dot" w:pos="4310"/>
        </w:tabs>
        <w:rPr>
          <w:noProof/>
        </w:rPr>
      </w:pPr>
      <w:r>
        <w:rPr>
          <w:noProof/>
        </w:rPr>
        <w:t>Nvidia graphics cards, 28</w:t>
      </w:r>
    </w:p>
    <w:p w:rsidR="001844A7" w:rsidRDefault="001844A7">
      <w:pPr>
        <w:pStyle w:val="Index1"/>
        <w:tabs>
          <w:tab w:val="right" w:leader="dot" w:pos="4310"/>
        </w:tabs>
        <w:rPr>
          <w:noProof/>
        </w:rPr>
      </w:pPr>
      <w:r>
        <w:rPr>
          <w:noProof/>
        </w:rPr>
        <w:t>old computer, 50, 51</w:t>
      </w:r>
    </w:p>
    <w:p w:rsidR="001844A7" w:rsidRDefault="001844A7">
      <w:pPr>
        <w:pStyle w:val="Index1"/>
        <w:tabs>
          <w:tab w:val="right" w:leader="dot" w:pos="4310"/>
        </w:tabs>
        <w:rPr>
          <w:noProof/>
        </w:rPr>
      </w:pPr>
      <w:r>
        <w:rPr>
          <w:noProof/>
        </w:rPr>
        <w:t>pci express card, 24</w:t>
      </w:r>
    </w:p>
    <w:p w:rsidR="001844A7" w:rsidRDefault="001844A7">
      <w:pPr>
        <w:pStyle w:val="Index1"/>
        <w:tabs>
          <w:tab w:val="right" w:leader="dot" w:pos="4310"/>
        </w:tabs>
        <w:rPr>
          <w:noProof/>
        </w:rPr>
      </w:pPr>
      <w:r>
        <w:rPr>
          <w:noProof/>
        </w:rPr>
        <w:t>post-processing, 36</w:t>
      </w:r>
    </w:p>
    <w:p w:rsidR="001844A7" w:rsidRDefault="001844A7">
      <w:pPr>
        <w:pStyle w:val="Index1"/>
        <w:tabs>
          <w:tab w:val="right" w:leader="dot" w:pos="4310"/>
        </w:tabs>
        <w:rPr>
          <w:noProof/>
        </w:rPr>
      </w:pPr>
      <w:r>
        <w:rPr>
          <w:noProof/>
        </w:rPr>
        <w:t>Postprocessing, 37</w:t>
      </w:r>
    </w:p>
    <w:p w:rsidR="001844A7" w:rsidRDefault="001844A7">
      <w:pPr>
        <w:pStyle w:val="Index1"/>
        <w:tabs>
          <w:tab w:val="right" w:leader="dot" w:pos="4310"/>
        </w:tabs>
        <w:rPr>
          <w:noProof/>
        </w:rPr>
      </w:pPr>
      <w:r>
        <w:rPr>
          <w:noProof/>
        </w:rPr>
        <w:t>RASDR noise floor, 36</w:t>
      </w:r>
    </w:p>
    <w:p w:rsidR="001844A7" w:rsidRDefault="001844A7">
      <w:pPr>
        <w:pStyle w:val="Index1"/>
        <w:tabs>
          <w:tab w:val="right" w:leader="dot" w:pos="4310"/>
        </w:tabs>
        <w:rPr>
          <w:noProof/>
        </w:rPr>
      </w:pPr>
      <w:r>
        <w:rPr>
          <w:noProof/>
        </w:rPr>
        <w:t>reference clock, 57</w:t>
      </w:r>
    </w:p>
    <w:p w:rsidR="001844A7" w:rsidRDefault="001844A7">
      <w:pPr>
        <w:pStyle w:val="Index1"/>
        <w:tabs>
          <w:tab w:val="right" w:leader="dot" w:pos="4310"/>
        </w:tabs>
        <w:rPr>
          <w:noProof/>
        </w:rPr>
      </w:pPr>
      <w:r>
        <w:rPr>
          <w:noProof/>
        </w:rPr>
        <w:t>save spectral span, 50</w:t>
      </w:r>
    </w:p>
    <w:p w:rsidR="001844A7" w:rsidRDefault="001844A7">
      <w:pPr>
        <w:pStyle w:val="Index1"/>
        <w:tabs>
          <w:tab w:val="right" w:leader="dot" w:pos="4310"/>
        </w:tabs>
        <w:rPr>
          <w:noProof/>
        </w:rPr>
      </w:pPr>
      <w:r>
        <w:rPr>
          <w:noProof/>
        </w:rPr>
        <w:t>Serial Peripheral Interface (SPI) bus, 28</w:t>
      </w:r>
    </w:p>
    <w:p w:rsidR="001844A7" w:rsidRDefault="001844A7">
      <w:pPr>
        <w:pStyle w:val="Index1"/>
        <w:tabs>
          <w:tab w:val="right" w:leader="dot" w:pos="4310"/>
        </w:tabs>
        <w:rPr>
          <w:noProof/>
        </w:rPr>
      </w:pPr>
      <w:r>
        <w:rPr>
          <w:noProof/>
        </w:rPr>
        <w:t>SpectraCyber, 33</w:t>
      </w:r>
    </w:p>
    <w:p w:rsidR="001844A7" w:rsidRDefault="001844A7">
      <w:pPr>
        <w:pStyle w:val="Index1"/>
        <w:tabs>
          <w:tab w:val="right" w:leader="dot" w:pos="4310"/>
        </w:tabs>
        <w:rPr>
          <w:noProof/>
        </w:rPr>
      </w:pPr>
      <w:r>
        <w:rPr>
          <w:noProof/>
        </w:rPr>
        <w:t>spectral span, 50</w:t>
      </w:r>
    </w:p>
    <w:p w:rsidR="001844A7" w:rsidRDefault="001844A7">
      <w:pPr>
        <w:pStyle w:val="Index1"/>
        <w:tabs>
          <w:tab w:val="right" w:leader="dot" w:pos="4310"/>
        </w:tabs>
        <w:rPr>
          <w:noProof/>
        </w:rPr>
      </w:pPr>
      <w:r>
        <w:rPr>
          <w:noProof/>
        </w:rPr>
        <w:t>System Gain Considerations, 35</w:t>
      </w:r>
    </w:p>
    <w:p w:rsidR="001844A7" w:rsidRDefault="001844A7">
      <w:pPr>
        <w:pStyle w:val="Index1"/>
        <w:tabs>
          <w:tab w:val="right" w:leader="dot" w:pos="4310"/>
        </w:tabs>
        <w:rPr>
          <w:noProof/>
        </w:rPr>
      </w:pPr>
      <w:r>
        <w:rPr>
          <w:noProof/>
        </w:rPr>
        <w:t>USB2 cables/connectivity, 50</w:t>
      </w:r>
    </w:p>
    <w:p w:rsidR="001844A7" w:rsidRDefault="001844A7">
      <w:pPr>
        <w:pStyle w:val="Index1"/>
        <w:tabs>
          <w:tab w:val="right" w:leader="dot" w:pos="4310"/>
        </w:tabs>
        <w:rPr>
          <w:noProof/>
        </w:rPr>
      </w:pPr>
      <w:r>
        <w:rPr>
          <w:noProof/>
        </w:rPr>
        <w:t>USB2/USB3 adaptor, 24</w:t>
      </w:r>
    </w:p>
    <w:p w:rsidR="001844A7" w:rsidRDefault="001844A7">
      <w:pPr>
        <w:pStyle w:val="Index1"/>
        <w:tabs>
          <w:tab w:val="right" w:leader="dot" w:pos="4310"/>
        </w:tabs>
        <w:rPr>
          <w:noProof/>
        </w:rPr>
      </w:pPr>
      <w:r>
        <w:rPr>
          <w:noProof/>
        </w:rPr>
        <w:t>USB2/USB3 adaptors, 50</w:t>
      </w:r>
    </w:p>
    <w:p w:rsidR="001844A7" w:rsidRDefault="001844A7">
      <w:pPr>
        <w:pStyle w:val="Index1"/>
        <w:tabs>
          <w:tab w:val="right" w:leader="dot" w:pos="4310"/>
        </w:tabs>
        <w:rPr>
          <w:noProof/>
        </w:rPr>
      </w:pPr>
      <w:r>
        <w:rPr>
          <w:noProof/>
        </w:rPr>
        <w:t>VHF band, 38</w:t>
      </w:r>
    </w:p>
    <w:p w:rsidR="001844A7" w:rsidRDefault="001844A7" w:rsidP="0091164F">
      <w:pPr>
        <w:rPr>
          <w:noProof/>
        </w:rPr>
        <w:sectPr w:rsidR="001844A7" w:rsidSect="001844A7">
          <w:type w:val="continuous"/>
          <w:pgSz w:w="12240" w:h="15840"/>
          <w:pgMar w:top="1440" w:right="1440" w:bottom="1440" w:left="1440" w:header="720" w:footer="720" w:gutter="0"/>
          <w:cols w:num="2" w:space="720"/>
          <w:docGrid w:linePitch="360"/>
        </w:sectPr>
      </w:pPr>
    </w:p>
    <w:p w:rsidR="00B57CCF" w:rsidRDefault="00D953D3" w:rsidP="0091164F">
      <w:r>
        <w:lastRenderedPageBreak/>
        <w:fldChar w:fldCharType="end"/>
      </w:r>
    </w:p>
    <w:p w:rsidR="00203433" w:rsidRPr="00A9372F" w:rsidRDefault="00203433" w:rsidP="00203433">
      <w:pPr>
        <w:pStyle w:val="BodyTextIndent"/>
        <w:ind w:right="-151"/>
        <w:jc w:val="left"/>
        <w:rPr>
          <w:lang w:val="en-US"/>
        </w:rPr>
      </w:pPr>
    </w:p>
    <w:p w:rsidR="00203433" w:rsidRDefault="00203433" w:rsidP="0091164F"/>
    <w:p w:rsidR="005A72A7" w:rsidRDefault="005A72A7" w:rsidP="0091164F"/>
    <w:p w:rsidR="003C66ED" w:rsidRPr="0091164F" w:rsidRDefault="003C66ED" w:rsidP="0091164F"/>
    <w:sectPr w:rsidR="003C66ED" w:rsidRPr="0091164F" w:rsidSect="001844A7">
      <w:type w:val="continuous"/>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140F1" w:rsidRDefault="002140F1" w:rsidP="004514C7">
      <w:pPr>
        <w:spacing w:after="0" w:line="240" w:lineRule="auto"/>
      </w:pPr>
      <w:r>
        <w:separator/>
      </w:r>
    </w:p>
  </w:endnote>
  <w:endnote w:type="continuationSeparator" w:id="0">
    <w:p w:rsidR="002140F1" w:rsidRDefault="002140F1" w:rsidP="004514C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D5360" w:rsidRDefault="004D5360">
    <w:pPr>
      <w:pStyle w:val="Footer"/>
    </w:pPr>
    <w:r>
      <w:ptab w:relativeTo="margin" w:alignment="center" w:leader="none"/>
    </w:r>
    <w:r>
      <w:t>Version 1.7.1</w:t>
    </w:r>
    <w:r>
      <w:ptab w:relativeTo="margin" w:alignment="right" w:leader="none"/>
    </w:r>
    <w:r>
      <w:t xml:space="preserve">Pg. </w:t>
    </w:r>
    <w:r>
      <w:fldChar w:fldCharType="begin"/>
    </w:r>
    <w:r>
      <w:instrText xml:space="preserve"> PAGE  \* Arabic  \* MERGEFORMAT </w:instrText>
    </w:r>
    <w:r>
      <w:fldChar w:fldCharType="separate"/>
    </w:r>
    <w:r w:rsidR="00782482">
      <w:rPr>
        <w:noProof/>
      </w:rPr>
      <w:t>2</w:t>
    </w:r>
    <w:r>
      <w:rPr>
        <w:noProof/>
      </w:rPr>
      <w:fldChar w:fldCharType="end"/>
    </w:r>
    <w:r>
      <w:t xml:space="preserve"> of </w:t>
    </w:r>
    <w:fldSimple w:instr=" NUMPAGES  \* Arabic  \* MERGEFORMAT ">
      <w:r w:rsidR="00782482">
        <w:rPr>
          <w:noProof/>
        </w:rPr>
        <w:t>62</w:t>
      </w:r>
    </w:fldSimple>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140F1" w:rsidRDefault="002140F1" w:rsidP="004514C7">
      <w:pPr>
        <w:spacing w:after="0" w:line="240" w:lineRule="auto"/>
      </w:pPr>
      <w:r>
        <w:separator/>
      </w:r>
    </w:p>
  </w:footnote>
  <w:footnote w:type="continuationSeparator" w:id="0">
    <w:p w:rsidR="002140F1" w:rsidRDefault="002140F1" w:rsidP="004514C7">
      <w:pPr>
        <w:spacing w:after="0" w:line="240" w:lineRule="auto"/>
      </w:pPr>
      <w:r>
        <w:continuationSeparator/>
      </w:r>
    </w:p>
  </w:footnote>
  <w:footnote w:id="1">
    <w:p w:rsidR="004D5360" w:rsidRPr="008B49A1" w:rsidRDefault="004D5360" w:rsidP="008B49A1">
      <w:pPr>
        <w:pStyle w:val="FootnoteText"/>
      </w:pPr>
      <w:r>
        <w:rPr>
          <w:rStyle w:val="FootnoteReference"/>
        </w:rPr>
        <w:footnoteRef/>
      </w:r>
      <w:r w:rsidRPr="008B49A1">
        <w:t xml:space="preserve"> </w:t>
      </w:r>
      <w:r>
        <w:t>“</w:t>
      </w:r>
      <w:r w:rsidRPr="008722B5">
        <w:t>I remember attaching a wire clothing hanger to the antenna of my radio in my bedroom, so I could get the frequency and get that station and listen to the top 10 every night.</w:t>
      </w:r>
      <w:r>
        <w:t>” ~</w:t>
      </w:r>
      <w:r w:rsidRPr="008722B5">
        <w:t>Nelly Furtado</w:t>
      </w:r>
    </w:p>
    <w:p w:rsidR="004D5360" w:rsidRDefault="004D5360">
      <w:pPr>
        <w:pStyle w:val="FootnoteText"/>
      </w:pPr>
    </w:p>
  </w:footnote>
  <w:footnote w:id="2">
    <w:p w:rsidR="004D5360" w:rsidRPr="005758BE" w:rsidRDefault="004D5360" w:rsidP="004514C7">
      <w:pPr>
        <w:pStyle w:val="FootnoteText"/>
        <w:rPr>
          <w:i/>
        </w:rPr>
      </w:pPr>
      <w:r>
        <w:rPr>
          <w:rStyle w:val="FootnoteReference"/>
        </w:rPr>
        <w:footnoteRef/>
      </w:r>
      <w:r>
        <w:t xml:space="preserve"> </w:t>
      </w:r>
      <w:r w:rsidRPr="008722B5">
        <w:t>I myself eschew all stimulants. I also practically abstain from meat.</w:t>
      </w:r>
      <w:r>
        <w:t xml:space="preserve"> ~</w:t>
      </w:r>
      <w:r w:rsidRPr="005758BE">
        <w:rPr>
          <w:i/>
        </w:rPr>
        <w:t>Nikola Tesla</w:t>
      </w:r>
    </w:p>
    <w:p w:rsidR="004D5360" w:rsidRDefault="004D5360">
      <w:pPr>
        <w:pStyle w:val="FootnoteText"/>
      </w:pPr>
    </w:p>
  </w:footnote>
  <w:footnote w:id="3">
    <w:p w:rsidR="004D5360" w:rsidRPr="000C7032" w:rsidRDefault="004D5360" w:rsidP="00A50E7A">
      <w:pPr>
        <w:pStyle w:val="FootnoteText"/>
      </w:pPr>
      <w:r w:rsidRPr="000C7032">
        <w:rPr>
          <w:rStyle w:val="FootnoteReference"/>
        </w:rPr>
        <w:footnoteRef/>
      </w:r>
      <w:r w:rsidRPr="000C7032">
        <w:t xml:space="preserve"> </w:t>
      </w:r>
      <w:r w:rsidRPr="008722B5">
        <w:t xml:space="preserve">We, all of us, are what </w:t>
      </w:r>
      <w:proofErr w:type="gramStart"/>
      <w:r w:rsidRPr="008722B5">
        <w:t>happens</w:t>
      </w:r>
      <w:proofErr w:type="gramEnd"/>
      <w:r w:rsidRPr="008722B5">
        <w:t xml:space="preserve"> when a primordial mixture of hydrogen and helium evolves for so long that it begins to ask where it came from.</w:t>
      </w:r>
      <w:r w:rsidR="00665D3F">
        <w:t xml:space="preserve"> </w:t>
      </w:r>
      <w:r w:rsidR="00665D3F" w:rsidRPr="00665D3F">
        <w:rPr>
          <w:i/>
        </w:rPr>
        <w:t>~</w:t>
      </w:r>
      <w:r w:rsidRPr="00665D3F">
        <w:rPr>
          <w:i/>
        </w:rPr>
        <w:t>Jill Tarter</w:t>
      </w:r>
    </w:p>
    <w:p w:rsidR="004D5360" w:rsidRDefault="004D5360">
      <w:pPr>
        <w:pStyle w:val="FootnoteText"/>
      </w:pPr>
    </w:p>
  </w:footnote>
  <w:footnote w:id="4">
    <w:p w:rsidR="004D5360" w:rsidRPr="008722B5" w:rsidRDefault="004D5360" w:rsidP="008722B5">
      <w:pPr>
        <w:pStyle w:val="FootnoteText"/>
      </w:pPr>
      <w:r>
        <w:rPr>
          <w:rStyle w:val="FootnoteReference"/>
        </w:rPr>
        <w:footnoteRef/>
      </w:r>
      <w:r>
        <w:t xml:space="preserve"> </w:t>
      </w:r>
      <w:r w:rsidRPr="008722B5">
        <w:t>I think it quite likely that we are the only civilization within several hundred light years; otherwise we would have heard radio waves.</w:t>
      </w:r>
      <w:r w:rsidR="00665D3F">
        <w:t xml:space="preserve"> </w:t>
      </w:r>
      <w:r w:rsidR="00665D3F" w:rsidRPr="00665D3F">
        <w:rPr>
          <w:i/>
        </w:rPr>
        <w:t>~</w:t>
      </w:r>
      <w:r w:rsidRPr="00665D3F">
        <w:rPr>
          <w:i/>
        </w:rPr>
        <w:t>Stephen Hawking</w:t>
      </w:r>
    </w:p>
    <w:p w:rsidR="004D5360" w:rsidRDefault="004D5360">
      <w:pPr>
        <w:pStyle w:val="FootnoteText"/>
      </w:pPr>
    </w:p>
  </w:footnote>
  <w:footnote w:id="5">
    <w:p w:rsidR="004D5360" w:rsidRDefault="004D5360">
      <w:pPr>
        <w:pStyle w:val="FootnoteText"/>
      </w:pPr>
      <w:r>
        <w:rPr>
          <w:rStyle w:val="FootnoteReference"/>
        </w:rPr>
        <w:footnoteRef/>
      </w:r>
      <w:r>
        <w:t xml:space="preserve"> Generously provided by </w:t>
      </w:r>
      <w:hyperlink r:id="rId1" w:history="1">
        <w:proofErr w:type="spellStart"/>
        <w:r w:rsidRPr="00BA420B">
          <w:rPr>
            <w:rStyle w:val="Hyperlink"/>
          </w:rPr>
          <w:t>OpenMoko</w:t>
        </w:r>
        <w:proofErr w:type="spellEnd"/>
      </w:hyperlink>
    </w:p>
  </w:footnote>
  <w:footnote w:id="6">
    <w:p w:rsidR="004D5360" w:rsidRDefault="004D5360">
      <w:pPr>
        <w:pStyle w:val="FootnoteText"/>
      </w:pPr>
      <w:r>
        <w:rPr>
          <w:rStyle w:val="FootnoteReference"/>
        </w:rPr>
        <w:footnoteRef/>
      </w:r>
      <w:r>
        <w:t xml:space="preserve"> This can occur if the EEPROM ID has not been set, and may be seen on the pre-production RASDR receivers.</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F66AC7"/>
    <w:multiLevelType w:val="multilevel"/>
    <w:tmpl w:val="C4D6C1F2"/>
    <w:lvl w:ilvl="0">
      <w:start w:val="1"/>
      <w:numFmt w:val="decimal"/>
      <w:pStyle w:val="Heading1"/>
      <w:lvlText w:val="%1)"/>
      <w:lvlJc w:val="left"/>
      <w:pPr>
        <w:ind w:left="1636" w:hanging="360"/>
      </w:pPr>
      <w:rPr>
        <w:rFonts w:hint="default"/>
      </w:rPr>
    </w:lvl>
    <w:lvl w:ilvl="1">
      <w:start w:val="1"/>
      <w:numFmt w:val="lowerLetter"/>
      <w:pStyle w:val="Heading2"/>
      <w:lvlText w:val="%2)"/>
      <w:lvlJc w:val="left"/>
      <w:pPr>
        <w:ind w:left="36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
    <w:nsid w:val="030C1133"/>
    <w:multiLevelType w:val="hybridMultilevel"/>
    <w:tmpl w:val="FE163AC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
    <w:nsid w:val="1FE95561"/>
    <w:multiLevelType w:val="hybridMultilevel"/>
    <w:tmpl w:val="17F692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6CC50328"/>
    <w:multiLevelType w:val="hybridMultilevel"/>
    <w:tmpl w:val="AE883CF8"/>
    <w:lvl w:ilvl="0" w:tplc="450AFFC6">
      <w:start w:val="1"/>
      <w:numFmt w:val="bullet"/>
      <w:lvlText w:val=""/>
      <w:lvlJc w:val="left"/>
      <w:pPr>
        <w:tabs>
          <w:tab w:val="num" w:pos="720"/>
        </w:tabs>
        <w:ind w:left="720" w:hanging="360"/>
      </w:pPr>
      <w:rPr>
        <w:rFonts w:ascii="Wingdings" w:hAnsi="Wingdings" w:hint="default"/>
      </w:rPr>
    </w:lvl>
    <w:lvl w:ilvl="1" w:tplc="0E52AB92">
      <w:start w:val="1162"/>
      <w:numFmt w:val="bullet"/>
      <w:lvlText w:val=""/>
      <w:lvlJc w:val="left"/>
      <w:pPr>
        <w:tabs>
          <w:tab w:val="num" w:pos="1440"/>
        </w:tabs>
        <w:ind w:left="1440" w:hanging="360"/>
      </w:pPr>
      <w:rPr>
        <w:rFonts w:ascii="Symbol" w:hAnsi="Symbol" w:hint="default"/>
      </w:rPr>
    </w:lvl>
    <w:lvl w:ilvl="2" w:tplc="8954E658">
      <w:start w:val="1162"/>
      <w:numFmt w:val="bullet"/>
      <w:lvlText w:val=""/>
      <w:lvlJc w:val="left"/>
      <w:pPr>
        <w:tabs>
          <w:tab w:val="num" w:pos="2160"/>
        </w:tabs>
        <w:ind w:left="2160" w:hanging="360"/>
      </w:pPr>
      <w:rPr>
        <w:rFonts w:ascii="Wingdings" w:hAnsi="Wingdings" w:hint="default"/>
      </w:rPr>
    </w:lvl>
    <w:lvl w:ilvl="3" w:tplc="3BB4B7FA">
      <w:start w:val="1162"/>
      <w:numFmt w:val="bullet"/>
      <w:lvlText w:val=""/>
      <w:lvlJc w:val="left"/>
      <w:pPr>
        <w:tabs>
          <w:tab w:val="num" w:pos="2880"/>
        </w:tabs>
        <w:ind w:left="2880" w:hanging="360"/>
      </w:pPr>
      <w:rPr>
        <w:rFonts w:ascii="Symbol" w:hAnsi="Symbol" w:hint="default"/>
      </w:rPr>
    </w:lvl>
    <w:lvl w:ilvl="4" w:tplc="627EDFCA" w:tentative="1">
      <w:start w:val="1"/>
      <w:numFmt w:val="bullet"/>
      <w:lvlText w:val=""/>
      <w:lvlJc w:val="left"/>
      <w:pPr>
        <w:tabs>
          <w:tab w:val="num" w:pos="3600"/>
        </w:tabs>
        <w:ind w:left="3600" w:hanging="360"/>
      </w:pPr>
      <w:rPr>
        <w:rFonts w:ascii="Wingdings" w:hAnsi="Wingdings" w:hint="default"/>
      </w:rPr>
    </w:lvl>
    <w:lvl w:ilvl="5" w:tplc="C4E8A970" w:tentative="1">
      <w:start w:val="1"/>
      <w:numFmt w:val="bullet"/>
      <w:lvlText w:val=""/>
      <w:lvlJc w:val="left"/>
      <w:pPr>
        <w:tabs>
          <w:tab w:val="num" w:pos="4320"/>
        </w:tabs>
        <w:ind w:left="4320" w:hanging="360"/>
      </w:pPr>
      <w:rPr>
        <w:rFonts w:ascii="Wingdings" w:hAnsi="Wingdings" w:hint="default"/>
      </w:rPr>
    </w:lvl>
    <w:lvl w:ilvl="6" w:tplc="DE5C2832" w:tentative="1">
      <w:start w:val="1"/>
      <w:numFmt w:val="bullet"/>
      <w:lvlText w:val=""/>
      <w:lvlJc w:val="left"/>
      <w:pPr>
        <w:tabs>
          <w:tab w:val="num" w:pos="5040"/>
        </w:tabs>
        <w:ind w:left="5040" w:hanging="360"/>
      </w:pPr>
      <w:rPr>
        <w:rFonts w:ascii="Wingdings" w:hAnsi="Wingdings" w:hint="default"/>
      </w:rPr>
    </w:lvl>
    <w:lvl w:ilvl="7" w:tplc="485EC81C" w:tentative="1">
      <w:start w:val="1"/>
      <w:numFmt w:val="bullet"/>
      <w:lvlText w:val=""/>
      <w:lvlJc w:val="left"/>
      <w:pPr>
        <w:tabs>
          <w:tab w:val="num" w:pos="5760"/>
        </w:tabs>
        <w:ind w:left="5760" w:hanging="360"/>
      </w:pPr>
      <w:rPr>
        <w:rFonts w:ascii="Wingdings" w:hAnsi="Wingdings" w:hint="default"/>
      </w:rPr>
    </w:lvl>
    <w:lvl w:ilvl="8" w:tplc="7C683598" w:tentative="1">
      <w:start w:val="1"/>
      <w:numFmt w:val="bullet"/>
      <w:lvlText w:val=""/>
      <w:lvlJc w:val="left"/>
      <w:pPr>
        <w:tabs>
          <w:tab w:val="num" w:pos="6480"/>
        </w:tabs>
        <w:ind w:left="6480" w:hanging="360"/>
      </w:pPr>
      <w:rPr>
        <w:rFonts w:ascii="Wingdings" w:hAnsi="Wingdings" w:hint="default"/>
      </w:rPr>
    </w:lvl>
  </w:abstractNum>
  <w:abstractNum w:abstractNumId="4">
    <w:nsid w:val="70AB25DA"/>
    <w:multiLevelType w:val="multilevel"/>
    <w:tmpl w:val="98EAAF94"/>
    <w:lvl w:ilvl="0">
      <w:start w:val="1"/>
      <w:numFmt w:val="decimal"/>
      <w:lvlText w:val="%1)"/>
      <w:lvlJc w:val="left"/>
      <w:pPr>
        <w:ind w:left="1636" w:hanging="360"/>
      </w:pPr>
      <w:rPr>
        <w:rFonts w:hint="default"/>
      </w:rPr>
    </w:lvl>
    <w:lvl w:ilvl="1">
      <w:start w:val="1"/>
      <w:numFmt w:val="bullet"/>
      <w:lvlText w:val=""/>
      <w:lvlJc w:val="left"/>
      <w:pPr>
        <w:ind w:left="360" w:hanging="360"/>
      </w:pPr>
      <w:rPr>
        <w:rFonts w:ascii="Symbol" w:hAnsi="Symbol"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abstractNumId w:val="0"/>
  </w:num>
  <w:num w:numId="2">
    <w:abstractNumId w:val="0"/>
  </w:num>
  <w:num w:numId="3">
    <w:abstractNumId w:val="2"/>
  </w:num>
  <w:num w:numId="4">
    <w:abstractNumId w:val="3"/>
  </w:num>
  <w:num w:numId="5">
    <w:abstractNumId w:val="4"/>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3"/>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476CF8"/>
    <w:rsid w:val="00004485"/>
    <w:rsid w:val="0000776A"/>
    <w:rsid w:val="000170A9"/>
    <w:rsid w:val="00022324"/>
    <w:rsid w:val="00073A25"/>
    <w:rsid w:val="00086CB6"/>
    <w:rsid w:val="00096947"/>
    <w:rsid w:val="000A1215"/>
    <w:rsid w:val="000A516E"/>
    <w:rsid w:val="000B3838"/>
    <w:rsid w:val="000C7032"/>
    <w:rsid w:val="000D40A0"/>
    <w:rsid w:val="000E3FB9"/>
    <w:rsid w:val="000E627F"/>
    <w:rsid w:val="000E7E0F"/>
    <w:rsid w:val="00103BCA"/>
    <w:rsid w:val="00115149"/>
    <w:rsid w:val="00123AC3"/>
    <w:rsid w:val="00124BF2"/>
    <w:rsid w:val="0012642C"/>
    <w:rsid w:val="0013695A"/>
    <w:rsid w:val="00143B1A"/>
    <w:rsid w:val="001511D2"/>
    <w:rsid w:val="00153D0D"/>
    <w:rsid w:val="00163402"/>
    <w:rsid w:val="001713A8"/>
    <w:rsid w:val="001844A7"/>
    <w:rsid w:val="00185B68"/>
    <w:rsid w:val="00187D7E"/>
    <w:rsid w:val="00196A1C"/>
    <w:rsid w:val="001C444C"/>
    <w:rsid w:val="001F27DD"/>
    <w:rsid w:val="001F5D54"/>
    <w:rsid w:val="0020244B"/>
    <w:rsid w:val="00203433"/>
    <w:rsid w:val="002140F1"/>
    <w:rsid w:val="00214FCF"/>
    <w:rsid w:val="00221105"/>
    <w:rsid w:val="00222D28"/>
    <w:rsid w:val="00224B65"/>
    <w:rsid w:val="002300BB"/>
    <w:rsid w:val="002309B5"/>
    <w:rsid w:val="00232510"/>
    <w:rsid w:val="0024084B"/>
    <w:rsid w:val="002465DB"/>
    <w:rsid w:val="00254474"/>
    <w:rsid w:val="00264C55"/>
    <w:rsid w:val="00286129"/>
    <w:rsid w:val="002A6C93"/>
    <w:rsid w:val="002D1DE9"/>
    <w:rsid w:val="002F6B75"/>
    <w:rsid w:val="00301275"/>
    <w:rsid w:val="003015C2"/>
    <w:rsid w:val="00310C7E"/>
    <w:rsid w:val="003126D5"/>
    <w:rsid w:val="00316E3E"/>
    <w:rsid w:val="00322F0F"/>
    <w:rsid w:val="00331180"/>
    <w:rsid w:val="00341044"/>
    <w:rsid w:val="00357253"/>
    <w:rsid w:val="00361F60"/>
    <w:rsid w:val="003663D2"/>
    <w:rsid w:val="003677E8"/>
    <w:rsid w:val="0038508D"/>
    <w:rsid w:val="00390A78"/>
    <w:rsid w:val="00392D23"/>
    <w:rsid w:val="003A6BF3"/>
    <w:rsid w:val="003A7675"/>
    <w:rsid w:val="003B2B16"/>
    <w:rsid w:val="003C66ED"/>
    <w:rsid w:val="003D7499"/>
    <w:rsid w:val="003D7FE6"/>
    <w:rsid w:val="003E02EA"/>
    <w:rsid w:val="00403C7F"/>
    <w:rsid w:val="00407436"/>
    <w:rsid w:val="00407DDD"/>
    <w:rsid w:val="0041293D"/>
    <w:rsid w:val="004161D5"/>
    <w:rsid w:val="00427A6D"/>
    <w:rsid w:val="0044053D"/>
    <w:rsid w:val="004514C7"/>
    <w:rsid w:val="004527AB"/>
    <w:rsid w:val="00453FC3"/>
    <w:rsid w:val="00476CF8"/>
    <w:rsid w:val="004854A4"/>
    <w:rsid w:val="00492970"/>
    <w:rsid w:val="00493C63"/>
    <w:rsid w:val="004A267E"/>
    <w:rsid w:val="004A2A8F"/>
    <w:rsid w:val="004A5ADA"/>
    <w:rsid w:val="004B4B52"/>
    <w:rsid w:val="004C0A45"/>
    <w:rsid w:val="004D5360"/>
    <w:rsid w:val="004D5606"/>
    <w:rsid w:val="004F0A95"/>
    <w:rsid w:val="00503142"/>
    <w:rsid w:val="00507700"/>
    <w:rsid w:val="00512C8A"/>
    <w:rsid w:val="00520B5B"/>
    <w:rsid w:val="005235A6"/>
    <w:rsid w:val="00526D0E"/>
    <w:rsid w:val="00530D6D"/>
    <w:rsid w:val="005311F4"/>
    <w:rsid w:val="00561121"/>
    <w:rsid w:val="00563422"/>
    <w:rsid w:val="00566B17"/>
    <w:rsid w:val="0057226B"/>
    <w:rsid w:val="005732C4"/>
    <w:rsid w:val="005758BE"/>
    <w:rsid w:val="0058384D"/>
    <w:rsid w:val="00584DD2"/>
    <w:rsid w:val="0059656E"/>
    <w:rsid w:val="005A5115"/>
    <w:rsid w:val="005A7086"/>
    <w:rsid w:val="005A72A7"/>
    <w:rsid w:val="005B476D"/>
    <w:rsid w:val="005C52F0"/>
    <w:rsid w:val="005D186C"/>
    <w:rsid w:val="005E70E9"/>
    <w:rsid w:val="005F0B7A"/>
    <w:rsid w:val="00602174"/>
    <w:rsid w:val="00614B7F"/>
    <w:rsid w:val="006357CB"/>
    <w:rsid w:val="00665D3F"/>
    <w:rsid w:val="00687BEA"/>
    <w:rsid w:val="00691696"/>
    <w:rsid w:val="00693C1F"/>
    <w:rsid w:val="006A42DE"/>
    <w:rsid w:val="006B0D05"/>
    <w:rsid w:val="006C3584"/>
    <w:rsid w:val="006D457B"/>
    <w:rsid w:val="006E032D"/>
    <w:rsid w:val="006E6154"/>
    <w:rsid w:val="006F4BBD"/>
    <w:rsid w:val="007012C3"/>
    <w:rsid w:val="0071739D"/>
    <w:rsid w:val="00722E94"/>
    <w:rsid w:val="00740DE9"/>
    <w:rsid w:val="007416AF"/>
    <w:rsid w:val="0075180D"/>
    <w:rsid w:val="00780452"/>
    <w:rsid w:val="00782482"/>
    <w:rsid w:val="007944F9"/>
    <w:rsid w:val="00794CBF"/>
    <w:rsid w:val="007B2FAB"/>
    <w:rsid w:val="007C241A"/>
    <w:rsid w:val="007D0B1E"/>
    <w:rsid w:val="007D6994"/>
    <w:rsid w:val="007E3B6A"/>
    <w:rsid w:val="00856AF0"/>
    <w:rsid w:val="008722B5"/>
    <w:rsid w:val="00884E27"/>
    <w:rsid w:val="00887B26"/>
    <w:rsid w:val="008A2AFE"/>
    <w:rsid w:val="008A4B5B"/>
    <w:rsid w:val="008B49A1"/>
    <w:rsid w:val="008D5B0E"/>
    <w:rsid w:val="008E5255"/>
    <w:rsid w:val="008F2EAB"/>
    <w:rsid w:val="0090167C"/>
    <w:rsid w:val="0091164F"/>
    <w:rsid w:val="009307FE"/>
    <w:rsid w:val="00941353"/>
    <w:rsid w:val="009662FE"/>
    <w:rsid w:val="00967C3D"/>
    <w:rsid w:val="00982869"/>
    <w:rsid w:val="00985DD6"/>
    <w:rsid w:val="00992021"/>
    <w:rsid w:val="009B172D"/>
    <w:rsid w:val="009B401F"/>
    <w:rsid w:val="009C574D"/>
    <w:rsid w:val="009D205E"/>
    <w:rsid w:val="009E4E7F"/>
    <w:rsid w:val="00A1189D"/>
    <w:rsid w:val="00A12DAF"/>
    <w:rsid w:val="00A30C5F"/>
    <w:rsid w:val="00A333A5"/>
    <w:rsid w:val="00A369A2"/>
    <w:rsid w:val="00A40FD3"/>
    <w:rsid w:val="00A45045"/>
    <w:rsid w:val="00A50E7A"/>
    <w:rsid w:val="00A6184F"/>
    <w:rsid w:val="00A71711"/>
    <w:rsid w:val="00A80FD5"/>
    <w:rsid w:val="00A85331"/>
    <w:rsid w:val="00A85484"/>
    <w:rsid w:val="00A90FFA"/>
    <w:rsid w:val="00A9576C"/>
    <w:rsid w:val="00A96C6B"/>
    <w:rsid w:val="00AA141B"/>
    <w:rsid w:val="00AA1ABA"/>
    <w:rsid w:val="00AA66DF"/>
    <w:rsid w:val="00AC58F2"/>
    <w:rsid w:val="00AE1F07"/>
    <w:rsid w:val="00AE6BC9"/>
    <w:rsid w:val="00AF0921"/>
    <w:rsid w:val="00B024AA"/>
    <w:rsid w:val="00B06860"/>
    <w:rsid w:val="00B07292"/>
    <w:rsid w:val="00B1111D"/>
    <w:rsid w:val="00B15534"/>
    <w:rsid w:val="00B22814"/>
    <w:rsid w:val="00B570C9"/>
    <w:rsid w:val="00B57CCF"/>
    <w:rsid w:val="00B70E68"/>
    <w:rsid w:val="00B75A65"/>
    <w:rsid w:val="00B8085D"/>
    <w:rsid w:val="00B81DC1"/>
    <w:rsid w:val="00BA07A7"/>
    <w:rsid w:val="00BA3154"/>
    <w:rsid w:val="00BA420B"/>
    <w:rsid w:val="00BE343E"/>
    <w:rsid w:val="00C01509"/>
    <w:rsid w:val="00C063AD"/>
    <w:rsid w:val="00C1226B"/>
    <w:rsid w:val="00C30C23"/>
    <w:rsid w:val="00C34F3D"/>
    <w:rsid w:val="00C36D9F"/>
    <w:rsid w:val="00C43197"/>
    <w:rsid w:val="00C476A5"/>
    <w:rsid w:val="00C502D3"/>
    <w:rsid w:val="00C54FA8"/>
    <w:rsid w:val="00C63337"/>
    <w:rsid w:val="00C64BFE"/>
    <w:rsid w:val="00C658A6"/>
    <w:rsid w:val="00C70251"/>
    <w:rsid w:val="00C70C65"/>
    <w:rsid w:val="00C7565B"/>
    <w:rsid w:val="00C861E5"/>
    <w:rsid w:val="00C96977"/>
    <w:rsid w:val="00C97734"/>
    <w:rsid w:val="00C97757"/>
    <w:rsid w:val="00CA69BB"/>
    <w:rsid w:val="00CC0E4F"/>
    <w:rsid w:val="00CD124C"/>
    <w:rsid w:val="00CE68F8"/>
    <w:rsid w:val="00CF2B04"/>
    <w:rsid w:val="00CF57F8"/>
    <w:rsid w:val="00CF5831"/>
    <w:rsid w:val="00D0435F"/>
    <w:rsid w:val="00D269C3"/>
    <w:rsid w:val="00D3074F"/>
    <w:rsid w:val="00D324E0"/>
    <w:rsid w:val="00D37271"/>
    <w:rsid w:val="00D37904"/>
    <w:rsid w:val="00D46302"/>
    <w:rsid w:val="00D5113C"/>
    <w:rsid w:val="00D652FB"/>
    <w:rsid w:val="00D846B6"/>
    <w:rsid w:val="00D84966"/>
    <w:rsid w:val="00D8719F"/>
    <w:rsid w:val="00D94DDE"/>
    <w:rsid w:val="00D953D3"/>
    <w:rsid w:val="00D96DDF"/>
    <w:rsid w:val="00DB1EEC"/>
    <w:rsid w:val="00DB26B3"/>
    <w:rsid w:val="00DB42BB"/>
    <w:rsid w:val="00DB49A9"/>
    <w:rsid w:val="00DC2800"/>
    <w:rsid w:val="00DC37E1"/>
    <w:rsid w:val="00DD7F55"/>
    <w:rsid w:val="00DE4032"/>
    <w:rsid w:val="00DE4F9F"/>
    <w:rsid w:val="00DF7980"/>
    <w:rsid w:val="00E152C1"/>
    <w:rsid w:val="00E357CD"/>
    <w:rsid w:val="00E45ED4"/>
    <w:rsid w:val="00E57CAE"/>
    <w:rsid w:val="00E61D33"/>
    <w:rsid w:val="00E7259F"/>
    <w:rsid w:val="00E80456"/>
    <w:rsid w:val="00EA027C"/>
    <w:rsid w:val="00EA4541"/>
    <w:rsid w:val="00EA6EC6"/>
    <w:rsid w:val="00EC30EC"/>
    <w:rsid w:val="00EE5DCB"/>
    <w:rsid w:val="00EF2E0B"/>
    <w:rsid w:val="00EF619B"/>
    <w:rsid w:val="00F13D6B"/>
    <w:rsid w:val="00F17339"/>
    <w:rsid w:val="00F26CC8"/>
    <w:rsid w:val="00F34660"/>
    <w:rsid w:val="00F34883"/>
    <w:rsid w:val="00F410A2"/>
    <w:rsid w:val="00F44A71"/>
    <w:rsid w:val="00F53E06"/>
    <w:rsid w:val="00F7523A"/>
    <w:rsid w:val="00F92ACD"/>
    <w:rsid w:val="00F947E5"/>
    <w:rsid w:val="00F95C8E"/>
    <w:rsid w:val="00FA5FD8"/>
    <w:rsid w:val="00FC35A9"/>
    <w:rsid w:val="00FE1C61"/>
    <w:rsid w:val="00FE5AD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heme="minorHAnsi" w:hAnsi="Times New Roman" w:cs="Times New Roman"/>
        <w:sz w:val="24"/>
        <w:szCs w:val="24"/>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lsdException w:name="heading 5" w:uiPriority="9"/>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10" w:unhideWhenUsed="0" w:qFormat="1"/>
    <w:lsdException w:name="Default Paragraph Font" w:uiPriority="1"/>
    <w:lsdException w:name="Body Text Inden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8508D"/>
  </w:style>
  <w:style w:type="paragraph" w:styleId="Heading1">
    <w:name w:val="heading 1"/>
    <w:basedOn w:val="Normal"/>
    <w:next w:val="Normal"/>
    <w:link w:val="Heading1Char"/>
    <w:uiPriority w:val="9"/>
    <w:qFormat/>
    <w:rsid w:val="0038508D"/>
    <w:pPr>
      <w:keepNext/>
      <w:keepLines/>
      <w:numPr>
        <w:numId w:val="2"/>
      </w:numPr>
      <w:spacing w:before="480" w:after="0"/>
      <w:ind w:left="36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38508D"/>
    <w:pPr>
      <w:keepNext/>
      <w:keepLines/>
      <w:numPr>
        <w:ilvl w:val="1"/>
        <w:numId w:val="2"/>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38508D"/>
    <w:pPr>
      <w:keepNext/>
      <w:keepLines/>
      <w:spacing w:before="200" w:after="0"/>
      <w:outlineLvl w:val="2"/>
    </w:pPr>
    <w:rPr>
      <w:rFonts w:asciiTheme="majorHAnsi" w:eastAsiaTheme="majorEastAsia" w:hAnsiTheme="majorHAnsi" w:cstheme="majorBidi"/>
      <w:b/>
      <w:bCs/>
      <w:color w:val="4F81BD" w:themeColor="accent1"/>
    </w:rPr>
  </w:style>
  <w:style w:type="paragraph" w:styleId="Heading6">
    <w:name w:val="heading 6"/>
    <w:basedOn w:val="Normal"/>
    <w:next w:val="Normal"/>
    <w:link w:val="Heading6Char"/>
    <w:uiPriority w:val="9"/>
    <w:semiHidden/>
    <w:unhideWhenUsed/>
    <w:qFormat/>
    <w:rsid w:val="0038508D"/>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38508D"/>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38508D"/>
    <w:pPr>
      <w:keepNext/>
      <w:keepLines/>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38508D"/>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Subtitle">
    <w:name w:val="Subtitle"/>
    <w:basedOn w:val="Normal"/>
    <w:next w:val="Normal"/>
    <w:link w:val="SubtitleChar"/>
    <w:uiPriority w:val="11"/>
    <w:qFormat/>
    <w:rsid w:val="0038508D"/>
    <w:pPr>
      <w:numPr>
        <w:ilvl w:val="1"/>
      </w:numPr>
    </w:pPr>
    <w:rPr>
      <w:rFonts w:asciiTheme="majorHAnsi" w:eastAsiaTheme="majorEastAsia" w:hAnsiTheme="majorHAnsi" w:cstheme="majorBidi"/>
      <w:i/>
      <w:iCs/>
      <w:color w:val="4F81BD" w:themeColor="accent1"/>
      <w:spacing w:val="15"/>
    </w:rPr>
  </w:style>
  <w:style w:type="character" w:customStyle="1" w:styleId="SubtitleChar">
    <w:name w:val="Subtitle Char"/>
    <w:basedOn w:val="DefaultParagraphFont"/>
    <w:link w:val="Subtitle"/>
    <w:uiPriority w:val="11"/>
    <w:rsid w:val="0038508D"/>
    <w:rPr>
      <w:rFonts w:asciiTheme="majorHAnsi" w:eastAsiaTheme="majorEastAsia" w:hAnsiTheme="majorHAnsi" w:cstheme="majorBidi"/>
      <w:i/>
      <w:iCs/>
      <w:color w:val="4F81BD" w:themeColor="accent1"/>
      <w:spacing w:val="15"/>
    </w:rPr>
  </w:style>
  <w:style w:type="character" w:customStyle="1" w:styleId="Heading1Char">
    <w:name w:val="Heading 1 Char"/>
    <w:basedOn w:val="DefaultParagraphFont"/>
    <w:link w:val="Heading1"/>
    <w:uiPriority w:val="9"/>
    <w:rsid w:val="0038508D"/>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38508D"/>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38508D"/>
    <w:rPr>
      <w:rFonts w:asciiTheme="majorHAnsi" w:eastAsiaTheme="majorEastAsia" w:hAnsiTheme="majorHAnsi" w:cstheme="majorBidi"/>
      <w:b/>
      <w:bCs/>
      <w:color w:val="4F81BD" w:themeColor="accent1"/>
    </w:rPr>
  </w:style>
  <w:style w:type="character" w:customStyle="1" w:styleId="Heading6Char">
    <w:name w:val="Heading 6 Char"/>
    <w:basedOn w:val="DefaultParagraphFont"/>
    <w:link w:val="Heading6"/>
    <w:uiPriority w:val="9"/>
    <w:semiHidden/>
    <w:rsid w:val="0038508D"/>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38508D"/>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38508D"/>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38508D"/>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nhideWhenUsed/>
    <w:qFormat/>
    <w:rsid w:val="00254474"/>
    <w:pPr>
      <w:keepLines/>
      <w:spacing w:before="120" w:after="320" w:line="240" w:lineRule="auto"/>
      <w:jc w:val="center"/>
    </w:pPr>
    <w:rPr>
      <w:b/>
      <w:bCs/>
      <w:color w:val="4F81BD" w:themeColor="accent1"/>
      <w:sz w:val="18"/>
      <w:szCs w:val="18"/>
    </w:rPr>
  </w:style>
  <w:style w:type="paragraph" w:styleId="Title">
    <w:name w:val="Title"/>
    <w:basedOn w:val="Normal"/>
    <w:next w:val="Normal"/>
    <w:link w:val="TitleChar"/>
    <w:uiPriority w:val="10"/>
    <w:qFormat/>
    <w:rsid w:val="0038508D"/>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38508D"/>
    <w:rPr>
      <w:rFonts w:asciiTheme="majorHAnsi" w:eastAsiaTheme="majorEastAsia" w:hAnsiTheme="majorHAnsi" w:cstheme="majorBidi"/>
      <w:color w:val="17365D" w:themeColor="text2" w:themeShade="BF"/>
      <w:spacing w:val="5"/>
      <w:kern w:val="28"/>
      <w:sz w:val="52"/>
      <w:szCs w:val="52"/>
    </w:rPr>
  </w:style>
  <w:style w:type="character" w:styleId="Strong">
    <w:name w:val="Strong"/>
    <w:uiPriority w:val="22"/>
    <w:qFormat/>
    <w:rsid w:val="0038508D"/>
    <w:rPr>
      <w:b/>
      <w:bCs/>
    </w:rPr>
  </w:style>
  <w:style w:type="character" w:styleId="Emphasis">
    <w:name w:val="Emphasis"/>
    <w:uiPriority w:val="20"/>
    <w:qFormat/>
    <w:rsid w:val="0038508D"/>
    <w:rPr>
      <w:i/>
      <w:iCs/>
    </w:rPr>
  </w:style>
  <w:style w:type="paragraph" w:styleId="NoSpacing">
    <w:name w:val="No Spacing"/>
    <w:basedOn w:val="Normal"/>
    <w:link w:val="NoSpacingChar"/>
    <w:uiPriority w:val="1"/>
    <w:qFormat/>
    <w:rsid w:val="0038508D"/>
    <w:pPr>
      <w:spacing w:after="0" w:line="240" w:lineRule="auto"/>
    </w:pPr>
  </w:style>
  <w:style w:type="character" w:customStyle="1" w:styleId="NoSpacingChar">
    <w:name w:val="No Spacing Char"/>
    <w:basedOn w:val="DefaultParagraphFont"/>
    <w:link w:val="NoSpacing"/>
    <w:uiPriority w:val="1"/>
    <w:rsid w:val="0038508D"/>
  </w:style>
  <w:style w:type="paragraph" w:styleId="ListParagraph">
    <w:name w:val="List Paragraph"/>
    <w:basedOn w:val="Normal"/>
    <w:uiPriority w:val="34"/>
    <w:qFormat/>
    <w:rsid w:val="0038508D"/>
    <w:pPr>
      <w:ind w:left="720"/>
      <w:contextualSpacing/>
    </w:pPr>
  </w:style>
  <w:style w:type="paragraph" w:styleId="Quote">
    <w:name w:val="Quote"/>
    <w:basedOn w:val="Normal"/>
    <w:next w:val="Normal"/>
    <w:link w:val="QuoteChar"/>
    <w:uiPriority w:val="29"/>
    <w:qFormat/>
    <w:rsid w:val="0038508D"/>
    <w:rPr>
      <w:i/>
      <w:iCs/>
      <w:color w:val="000000" w:themeColor="text1"/>
    </w:rPr>
  </w:style>
  <w:style w:type="character" w:customStyle="1" w:styleId="QuoteChar">
    <w:name w:val="Quote Char"/>
    <w:basedOn w:val="DefaultParagraphFont"/>
    <w:link w:val="Quote"/>
    <w:uiPriority w:val="29"/>
    <w:rsid w:val="0038508D"/>
    <w:rPr>
      <w:i/>
      <w:iCs/>
      <w:color w:val="000000" w:themeColor="text1"/>
    </w:rPr>
  </w:style>
  <w:style w:type="paragraph" w:styleId="IntenseQuote">
    <w:name w:val="Intense Quote"/>
    <w:basedOn w:val="Normal"/>
    <w:next w:val="Normal"/>
    <w:link w:val="IntenseQuoteChar"/>
    <w:uiPriority w:val="30"/>
    <w:qFormat/>
    <w:rsid w:val="0038508D"/>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38508D"/>
    <w:rPr>
      <w:b/>
      <w:bCs/>
      <w:i/>
      <w:iCs/>
      <w:color w:val="4F81BD" w:themeColor="accent1"/>
    </w:rPr>
  </w:style>
  <w:style w:type="character" w:styleId="SubtleEmphasis">
    <w:name w:val="Subtle Emphasis"/>
    <w:uiPriority w:val="19"/>
    <w:qFormat/>
    <w:rsid w:val="0038508D"/>
    <w:rPr>
      <w:i/>
      <w:iCs/>
      <w:color w:val="808080" w:themeColor="text1" w:themeTint="7F"/>
    </w:rPr>
  </w:style>
  <w:style w:type="character" w:styleId="IntenseEmphasis">
    <w:name w:val="Intense Emphasis"/>
    <w:uiPriority w:val="21"/>
    <w:qFormat/>
    <w:rsid w:val="0038508D"/>
    <w:rPr>
      <w:b/>
      <w:bCs/>
      <w:i/>
      <w:iCs/>
      <w:color w:val="4F81BD" w:themeColor="accent1"/>
    </w:rPr>
  </w:style>
  <w:style w:type="character" w:styleId="SubtleReference">
    <w:name w:val="Subtle Reference"/>
    <w:uiPriority w:val="31"/>
    <w:qFormat/>
    <w:rsid w:val="0038508D"/>
    <w:rPr>
      <w:smallCaps/>
      <w:color w:val="C0504D" w:themeColor="accent2"/>
      <w:u w:val="single"/>
    </w:rPr>
  </w:style>
  <w:style w:type="character" w:styleId="IntenseReference">
    <w:name w:val="Intense Reference"/>
    <w:uiPriority w:val="32"/>
    <w:qFormat/>
    <w:rsid w:val="0038508D"/>
    <w:rPr>
      <w:b/>
      <w:bCs/>
      <w:smallCaps/>
      <w:color w:val="C0504D" w:themeColor="accent2"/>
      <w:spacing w:val="5"/>
      <w:u w:val="single"/>
    </w:rPr>
  </w:style>
  <w:style w:type="character" w:styleId="BookTitle">
    <w:name w:val="Book Title"/>
    <w:uiPriority w:val="33"/>
    <w:qFormat/>
    <w:rsid w:val="0038508D"/>
    <w:rPr>
      <w:b/>
      <w:bCs/>
      <w:smallCaps/>
      <w:spacing w:val="5"/>
    </w:rPr>
  </w:style>
  <w:style w:type="paragraph" w:styleId="TOCHeading">
    <w:name w:val="TOC Heading"/>
    <w:basedOn w:val="Heading1"/>
    <w:next w:val="Normal"/>
    <w:uiPriority w:val="39"/>
    <w:semiHidden/>
    <w:unhideWhenUsed/>
    <w:qFormat/>
    <w:rsid w:val="0038508D"/>
    <w:pPr>
      <w:numPr>
        <w:numId w:val="0"/>
      </w:numPr>
      <w:outlineLvl w:val="9"/>
    </w:pPr>
  </w:style>
  <w:style w:type="paragraph" w:styleId="TOC3">
    <w:name w:val="toc 3"/>
    <w:basedOn w:val="Normal"/>
    <w:next w:val="Normal"/>
    <w:autoRedefine/>
    <w:uiPriority w:val="39"/>
    <w:unhideWhenUsed/>
    <w:rsid w:val="00B75A65"/>
    <w:pPr>
      <w:spacing w:after="100"/>
      <w:ind w:left="480"/>
    </w:pPr>
  </w:style>
  <w:style w:type="paragraph" w:styleId="TOC1">
    <w:name w:val="toc 1"/>
    <w:basedOn w:val="Normal"/>
    <w:next w:val="Normal"/>
    <w:autoRedefine/>
    <w:uiPriority w:val="39"/>
    <w:unhideWhenUsed/>
    <w:rsid w:val="00B75A65"/>
    <w:pPr>
      <w:spacing w:after="100"/>
    </w:pPr>
  </w:style>
  <w:style w:type="character" w:styleId="Hyperlink">
    <w:name w:val="Hyperlink"/>
    <w:basedOn w:val="DefaultParagraphFont"/>
    <w:uiPriority w:val="99"/>
    <w:unhideWhenUsed/>
    <w:rsid w:val="00B75A65"/>
    <w:rPr>
      <w:color w:val="0000FF" w:themeColor="hyperlink"/>
      <w:u w:val="single"/>
    </w:rPr>
  </w:style>
  <w:style w:type="paragraph" w:styleId="TOC2">
    <w:name w:val="toc 2"/>
    <w:basedOn w:val="Normal"/>
    <w:next w:val="Normal"/>
    <w:autoRedefine/>
    <w:uiPriority w:val="39"/>
    <w:unhideWhenUsed/>
    <w:rsid w:val="00CC0E4F"/>
    <w:pPr>
      <w:spacing w:after="100"/>
      <w:ind w:left="240"/>
    </w:pPr>
  </w:style>
  <w:style w:type="paragraph" w:styleId="BalloonText">
    <w:name w:val="Balloon Text"/>
    <w:basedOn w:val="Normal"/>
    <w:link w:val="BalloonTextChar"/>
    <w:uiPriority w:val="99"/>
    <w:semiHidden/>
    <w:unhideWhenUsed/>
    <w:rsid w:val="003015C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015C2"/>
    <w:rPr>
      <w:rFonts w:ascii="Tahoma" w:hAnsi="Tahoma" w:cs="Tahoma"/>
      <w:sz w:val="16"/>
      <w:szCs w:val="16"/>
    </w:rPr>
  </w:style>
  <w:style w:type="paragraph" w:styleId="NormalWeb">
    <w:name w:val="Normal (Web)"/>
    <w:basedOn w:val="Normal"/>
    <w:uiPriority w:val="99"/>
    <w:unhideWhenUsed/>
    <w:rsid w:val="005A5115"/>
    <w:pPr>
      <w:spacing w:before="100" w:beforeAutospacing="1" w:after="100" w:afterAutospacing="1" w:line="240" w:lineRule="auto"/>
    </w:pPr>
    <w:rPr>
      <w:rFonts w:eastAsia="Times New Roman"/>
      <w:lang w:val="en-GB" w:eastAsia="en-GB"/>
    </w:rPr>
  </w:style>
  <w:style w:type="character" w:customStyle="1" w:styleId="apple-converted-space">
    <w:name w:val="apple-converted-space"/>
    <w:basedOn w:val="DefaultParagraphFont"/>
    <w:rsid w:val="005A5115"/>
  </w:style>
  <w:style w:type="table" w:styleId="TableGrid">
    <w:name w:val="Table Grid"/>
    <w:basedOn w:val="TableNormal"/>
    <w:uiPriority w:val="59"/>
    <w:rsid w:val="005A511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unhideWhenUsed/>
    <w:rsid w:val="004514C7"/>
    <w:pPr>
      <w:spacing w:after="0" w:line="240" w:lineRule="auto"/>
    </w:pPr>
    <w:rPr>
      <w:sz w:val="20"/>
      <w:szCs w:val="20"/>
    </w:rPr>
  </w:style>
  <w:style w:type="character" w:customStyle="1" w:styleId="FootnoteTextChar">
    <w:name w:val="Footnote Text Char"/>
    <w:basedOn w:val="DefaultParagraphFont"/>
    <w:link w:val="FootnoteText"/>
    <w:uiPriority w:val="99"/>
    <w:rsid w:val="004514C7"/>
    <w:rPr>
      <w:sz w:val="20"/>
      <w:szCs w:val="20"/>
    </w:rPr>
  </w:style>
  <w:style w:type="character" w:styleId="FootnoteReference">
    <w:name w:val="footnote reference"/>
    <w:basedOn w:val="DefaultParagraphFont"/>
    <w:uiPriority w:val="99"/>
    <w:unhideWhenUsed/>
    <w:rsid w:val="004514C7"/>
    <w:rPr>
      <w:vertAlign w:val="superscript"/>
    </w:rPr>
  </w:style>
  <w:style w:type="paragraph" w:styleId="Index1">
    <w:name w:val="index 1"/>
    <w:basedOn w:val="Normal"/>
    <w:next w:val="Normal"/>
    <w:autoRedefine/>
    <w:uiPriority w:val="99"/>
    <w:semiHidden/>
    <w:unhideWhenUsed/>
    <w:rsid w:val="00BA07A7"/>
    <w:pPr>
      <w:spacing w:after="0" w:line="240" w:lineRule="auto"/>
      <w:ind w:left="240" w:hanging="240"/>
    </w:pPr>
  </w:style>
  <w:style w:type="paragraph" w:styleId="TableofFigures">
    <w:name w:val="table of figures"/>
    <w:basedOn w:val="Normal"/>
    <w:next w:val="Normal"/>
    <w:uiPriority w:val="99"/>
    <w:unhideWhenUsed/>
    <w:rsid w:val="00BA07A7"/>
    <w:pPr>
      <w:spacing w:after="0"/>
    </w:pPr>
  </w:style>
  <w:style w:type="paragraph" w:styleId="Bibliography">
    <w:name w:val="Bibliography"/>
    <w:basedOn w:val="Normal"/>
    <w:next w:val="Normal"/>
    <w:uiPriority w:val="37"/>
    <w:unhideWhenUsed/>
    <w:rsid w:val="00BA07A7"/>
  </w:style>
  <w:style w:type="paragraph" w:styleId="BodyTextIndent">
    <w:name w:val="Body Text Indent"/>
    <w:basedOn w:val="Normal"/>
    <w:link w:val="BodyTextIndentChar"/>
    <w:rsid w:val="00203433"/>
    <w:pPr>
      <w:widowControl w:val="0"/>
      <w:spacing w:after="0" w:line="240" w:lineRule="auto"/>
      <w:ind w:right="-567"/>
      <w:jc w:val="both"/>
    </w:pPr>
    <w:rPr>
      <w:rFonts w:eastAsia="Times New Roman"/>
      <w:color w:val="000000"/>
      <w:szCs w:val="20"/>
      <w:lang w:val="pt-BR" w:eastAsia="pt-BR"/>
    </w:rPr>
  </w:style>
  <w:style w:type="character" w:customStyle="1" w:styleId="BodyTextIndentChar">
    <w:name w:val="Body Text Indent Char"/>
    <w:basedOn w:val="DefaultParagraphFont"/>
    <w:link w:val="BodyTextIndent"/>
    <w:rsid w:val="00203433"/>
    <w:rPr>
      <w:rFonts w:eastAsia="Times New Roman"/>
      <w:color w:val="000000"/>
      <w:szCs w:val="20"/>
      <w:lang w:val="pt-BR" w:eastAsia="pt-BR"/>
    </w:rPr>
  </w:style>
  <w:style w:type="paragraph" w:styleId="PlainText">
    <w:name w:val="Plain Text"/>
    <w:basedOn w:val="Normal"/>
    <w:link w:val="PlainTextChar"/>
    <w:uiPriority w:val="99"/>
    <w:rsid w:val="00203433"/>
    <w:pPr>
      <w:spacing w:after="0" w:line="240" w:lineRule="auto"/>
    </w:pPr>
    <w:rPr>
      <w:rFonts w:ascii="Courier New" w:eastAsia="Georgia" w:hAnsi="Courier New"/>
      <w:sz w:val="20"/>
      <w:szCs w:val="20"/>
    </w:rPr>
  </w:style>
  <w:style w:type="character" w:customStyle="1" w:styleId="PlainTextChar">
    <w:name w:val="Plain Text Char"/>
    <w:basedOn w:val="DefaultParagraphFont"/>
    <w:link w:val="PlainText"/>
    <w:uiPriority w:val="99"/>
    <w:rsid w:val="00203433"/>
    <w:rPr>
      <w:rFonts w:ascii="Courier New" w:eastAsia="Georgia" w:hAnsi="Courier New"/>
      <w:sz w:val="20"/>
      <w:szCs w:val="20"/>
    </w:rPr>
  </w:style>
  <w:style w:type="paragraph" w:styleId="Header">
    <w:name w:val="header"/>
    <w:basedOn w:val="Normal"/>
    <w:link w:val="HeaderChar"/>
    <w:uiPriority w:val="99"/>
    <w:unhideWhenUsed/>
    <w:rsid w:val="006E6154"/>
    <w:pPr>
      <w:tabs>
        <w:tab w:val="center" w:pos="4680"/>
        <w:tab w:val="right" w:pos="9360"/>
      </w:tabs>
      <w:spacing w:after="0" w:line="240" w:lineRule="auto"/>
    </w:pPr>
  </w:style>
  <w:style w:type="character" w:customStyle="1" w:styleId="HeaderChar">
    <w:name w:val="Header Char"/>
    <w:basedOn w:val="DefaultParagraphFont"/>
    <w:link w:val="Header"/>
    <w:uiPriority w:val="99"/>
    <w:rsid w:val="006E6154"/>
  </w:style>
  <w:style w:type="paragraph" w:styleId="Footer">
    <w:name w:val="footer"/>
    <w:basedOn w:val="Normal"/>
    <w:link w:val="FooterChar"/>
    <w:uiPriority w:val="99"/>
    <w:unhideWhenUsed/>
    <w:rsid w:val="006E6154"/>
    <w:pPr>
      <w:tabs>
        <w:tab w:val="center" w:pos="4680"/>
        <w:tab w:val="right" w:pos="9360"/>
      </w:tabs>
      <w:spacing w:after="0" w:line="240" w:lineRule="auto"/>
    </w:pPr>
  </w:style>
  <w:style w:type="character" w:customStyle="1" w:styleId="FooterChar">
    <w:name w:val="Footer Char"/>
    <w:basedOn w:val="DefaultParagraphFont"/>
    <w:link w:val="Footer"/>
    <w:uiPriority w:val="99"/>
    <w:rsid w:val="006E6154"/>
  </w:style>
  <w:style w:type="paragraph" w:customStyle="1" w:styleId="Default">
    <w:name w:val="Default"/>
    <w:rsid w:val="00982869"/>
    <w:pPr>
      <w:autoSpaceDE w:val="0"/>
      <w:autoSpaceDN w:val="0"/>
      <w:adjustRightInd w:val="0"/>
      <w:spacing w:after="0" w:line="240" w:lineRule="auto"/>
    </w:pPr>
    <w:rPr>
      <w:rFonts w:eastAsia="Times New Roman"/>
      <w:color w:val="000000"/>
    </w:rPr>
  </w:style>
  <w:style w:type="character" w:styleId="PlaceholderText">
    <w:name w:val="Placeholder Text"/>
    <w:basedOn w:val="DefaultParagraphFont"/>
    <w:uiPriority w:val="99"/>
    <w:semiHidden/>
    <w:rsid w:val="00F17339"/>
    <w:rPr>
      <w:color w:val="80808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heme="minorHAnsi" w:hAnsi="Times New Roman" w:cs="Times New Roman"/>
        <w:sz w:val="24"/>
        <w:szCs w:val="24"/>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lsdException w:name="heading 5" w:uiPriority="9"/>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8508D"/>
  </w:style>
  <w:style w:type="paragraph" w:styleId="Heading1">
    <w:name w:val="heading 1"/>
    <w:basedOn w:val="Normal"/>
    <w:next w:val="Normal"/>
    <w:link w:val="Heading1Char"/>
    <w:uiPriority w:val="9"/>
    <w:qFormat/>
    <w:rsid w:val="0038508D"/>
    <w:pPr>
      <w:keepNext/>
      <w:keepLines/>
      <w:numPr>
        <w:numId w:val="2"/>
      </w:numPr>
      <w:spacing w:before="480" w:after="0"/>
      <w:ind w:left="36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38508D"/>
    <w:pPr>
      <w:keepNext/>
      <w:keepLines/>
      <w:numPr>
        <w:ilvl w:val="1"/>
        <w:numId w:val="2"/>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38508D"/>
    <w:pPr>
      <w:keepNext/>
      <w:keepLines/>
      <w:spacing w:before="200" w:after="0"/>
      <w:outlineLvl w:val="2"/>
    </w:pPr>
    <w:rPr>
      <w:rFonts w:asciiTheme="majorHAnsi" w:eastAsiaTheme="majorEastAsia" w:hAnsiTheme="majorHAnsi" w:cstheme="majorBidi"/>
      <w:b/>
      <w:bCs/>
      <w:color w:val="4F81BD" w:themeColor="accent1"/>
    </w:rPr>
  </w:style>
  <w:style w:type="paragraph" w:styleId="Heading6">
    <w:name w:val="heading 6"/>
    <w:basedOn w:val="Normal"/>
    <w:next w:val="Normal"/>
    <w:link w:val="Heading6Char"/>
    <w:uiPriority w:val="9"/>
    <w:semiHidden/>
    <w:unhideWhenUsed/>
    <w:qFormat/>
    <w:rsid w:val="0038508D"/>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38508D"/>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38508D"/>
    <w:pPr>
      <w:keepNext/>
      <w:keepLines/>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38508D"/>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Subtitle">
    <w:name w:val="Subtitle"/>
    <w:basedOn w:val="Normal"/>
    <w:next w:val="Normal"/>
    <w:link w:val="SubtitleChar"/>
    <w:uiPriority w:val="11"/>
    <w:qFormat/>
    <w:rsid w:val="0038508D"/>
    <w:pPr>
      <w:numPr>
        <w:ilvl w:val="1"/>
      </w:numPr>
    </w:pPr>
    <w:rPr>
      <w:rFonts w:asciiTheme="majorHAnsi" w:eastAsiaTheme="majorEastAsia" w:hAnsiTheme="majorHAnsi" w:cstheme="majorBidi"/>
      <w:i/>
      <w:iCs/>
      <w:color w:val="4F81BD" w:themeColor="accent1"/>
      <w:spacing w:val="15"/>
    </w:rPr>
  </w:style>
  <w:style w:type="character" w:customStyle="1" w:styleId="SubtitleChar">
    <w:name w:val="Subtitle Char"/>
    <w:basedOn w:val="DefaultParagraphFont"/>
    <w:link w:val="Subtitle"/>
    <w:uiPriority w:val="11"/>
    <w:rsid w:val="0038508D"/>
    <w:rPr>
      <w:rFonts w:asciiTheme="majorHAnsi" w:eastAsiaTheme="majorEastAsia" w:hAnsiTheme="majorHAnsi" w:cstheme="majorBidi"/>
      <w:i/>
      <w:iCs/>
      <w:color w:val="4F81BD" w:themeColor="accent1"/>
      <w:spacing w:val="15"/>
    </w:rPr>
  </w:style>
  <w:style w:type="character" w:customStyle="1" w:styleId="Heading1Char">
    <w:name w:val="Heading 1 Char"/>
    <w:basedOn w:val="DefaultParagraphFont"/>
    <w:link w:val="Heading1"/>
    <w:uiPriority w:val="9"/>
    <w:rsid w:val="0038508D"/>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38508D"/>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38508D"/>
    <w:rPr>
      <w:rFonts w:asciiTheme="majorHAnsi" w:eastAsiaTheme="majorEastAsia" w:hAnsiTheme="majorHAnsi" w:cstheme="majorBidi"/>
      <w:b/>
      <w:bCs/>
      <w:color w:val="4F81BD" w:themeColor="accent1"/>
    </w:rPr>
  </w:style>
  <w:style w:type="character" w:customStyle="1" w:styleId="Heading6Char">
    <w:name w:val="Heading 6 Char"/>
    <w:basedOn w:val="DefaultParagraphFont"/>
    <w:link w:val="Heading6"/>
    <w:uiPriority w:val="9"/>
    <w:semiHidden/>
    <w:rsid w:val="0038508D"/>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38508D"/>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38508D"/>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38508D"/>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38508D"/>
    <w:pPr>
      <w:spacing w:line="240" w:lineRule="auto"/>
    </w:pPr>
    <w:rPr>
      <w:b/>
      <w:bCs/>
      <w:color w:val="4F81BD" w:themeColor="accent1"/>
      <w:sz w:val="18"/>
      <w:szCs w:val="18"/>
    </w:rPr>
  </w:style>
  <w:style w:type="paragraph" w:styleId="Title">
    <w:name w:val="Title"/>
    <w:basedOn w:val="Normal"/>
    <w:next w:val="Normal"/>
    <w:link w:val="TitleChar"/>
    <w:uiPriority w:val="10"/>
    <w:qFormat/>
    <w:rsid w:val="0038508D"/>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38508D"/>
    <w:rPr>
      <w:rFonts w:asciiTheme="majorHAnsi" w:eastAsiaTheme="majorEastAsia" w:hAnsiTheme="majorHAnsi" w:cstheme="majorBidi"/>
      <w:color w:val="17365D" w:themeColor="text2" w:themeShade="BF"/>
      <w:spacing w:val="5"/>
      <w:kern w:val="28"/>
      <w:sz w:val="52"/>
      <w:szCs w:val="52"/>
    </w:rPr>
  </w:style>
  <w:style w:type="character" w:styleId="Strong">
    <w:name w:val="Strong"/>
    <w:uiPriority w:val="22"/>
    <w:qFormat/>
    <w:rsid w:val="0038508D"/>
    <w:rPr>
      <w:b/>
      <w:bCs/>
    </w:rPr>
  </w:style>
  <w:style w:type="character" w:styleId="Emphasis">
    <w:name w:val="Emphasis"/>
    <w:uiPriority w:val="20"/>
    <w:qFormat/>
    <w:rsid w:val="0038508D"/>
    <w:rPr>
      <w:i/>
      <w:iCs/>
    </w:rPr>
  </w:style>
  <w:style w:type="paragraph" w:styleId="NoSpacing">
    <w:name w:val="No Spacing"/>
    <w:basedOn w:val="Normal"/>
    <w:link w:val="NoSpacingChar"/>
    <w:uiPriority w:val="1"/>
    <w:qFormat/>
    <w:rsid w:val="0038508D"/>
    <w:pPr>
      <w:spacing w:after="0" w:line="240" w:lineRule="auto"/>
    </w:pPr>
  </w:style>
  <w:style w:type="character" w:customStyle="1" w:styleId="NoSpacingChar">
    <w:name w:val="No Spacing Char"/>
    <w:basedOn w:val="DefaultParagraphFont"/>
    <w:link w:val="NoSpacing"/>
    <w:uiPriority w:val="1"/>
    <w:rsid w:val="0038508D"/>
  </w:style>
  <w:style w:type="paragraph" w:styleId="ListParagraph">
    <w:name w:val="List Paragraph"/>
    <w:basedOn w:val="Normal"/>
    <w:uiPriority w:val="34"/>
    <w:qFormat/>
    <w:rsid w:val="0038508D"/>
    <w:pPr>
      <w:ind w:left="720"/>
      <w:contextualSpacing/>
    </w:pPr>
  </w:style>
  <w:style w:type="paragraph" w:styleId="Quote">
    <w:name w:val="Quote"/>
    <w:basedOn w:val="Normal"/>
    <w:next w:val="Normal"/>
    <w:link w:val="QuoteChar"/>
    <w:uiPriority w:val="29"/>
    <w:qFormat/>
    <w:rsid w:val="0038508D"/>
    <w:rPr>
      <w:i/>
      <w:iCs/>
      <w:color w:val="000000" w:themeColor="text1"/>
    </w:rPr>
  </w:style>
  <w:style w:type="character" w:customStyle="1" w:styleId="QuoteChar">
    <w:name w:val="Quote Char"/>
    <w:basedOn w:val="DefaultParagraphFont"/>
    <w:link w:val="Quote"/>
    <w:uiPriority w:val="29"/>
    <w:rsid w:val="0038508D"/>
    <w:rPr>
      <w:i/>
      <w:iCs/>
      <w:color w:val="000000" w:themeColor="text1"/>
    </w:rPr>
  </w:style>
  <w:style w:type="paragraph" w:styleId="IntenseQuote">
    <w:name w:val="Intense Quote"/>
    <w:basedOn w:val="Normal"/>
    <w:next w:val="Normal"/>
    <w:link w:val="IntenseQuoteChar"/>
    <w:uiPriority w:val="30"/>
    <w:qFormat/>
    <w:rsid w:val="0038508D"/>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38508D"/>
    <w:rPr>
      <w:b/>
      <w:bCs/>
      <w:i/>
      <w:iCs/>
      <w:color w:val="4F81BD" w:themeColor="accent1"/>
    </w:rPr>
  </w:style>
  <w:style w:type="character" w:styleId="SubtleEmphasis">
    <w:name w:val="Subtle Emphasis"/>
    <w:uiPriority w:val="19"/>
    <w:qFormat/>
    <w:rsid w:val="0038508D"/>
    <w:rPr>
      <w:i/>
      <w:iCs/>
      <w:color w:val="808080" w:themeColor="text1" w:themeTint="7F"/>
    </w:rPr>
  </w:style>
  <w:style w:type="character" w:styleId="IntenseEmphasis">
    <w:name w:val="Intense Emphasis"/>
    <w:uiPriority w:val="21"/>
    <w:qFormat/>
    <w:rsid w:val="0038508D"/>
    <w:rPr>
      <w:b/>
      <w:bCs/>
      <w:i/>
      <w:iCs/>
      <w:color w:val="4F81BD" w:themeColor="accent1"/>
    </w:rPr>
  </w:style>
  <w:style w:type="character" w:styleId="SubtleReference">
    <w:name w:val="Subtle Reference"/>
    <w:uiPriority w:val="31"/>
    <w:qFormat/>
    <w:rsid w:val="0038508D"/>
    <w:rPr>
      <w:smallCaps/>
      <w:color w:val="C0504D" w:themeColor="accent2"/>
      <w:u w:val="single"/>
    </w:rPr>
  </w:style>
  <w:style w:type="character" w:styleId="IntenseReference">
    <w:name w:val="Intense Reference"/>
    <w:uiPriority w:val="32"/>
    <w:qFormat/>
    <w:rsid w:val="0038508D"/>
    <w:rPr>
      <w:b/>
      <w:bCs/>
      <w:smallCaps/>
      <w:color w:val="C0504D" w:themeColor="accent2"/>
      <w:spacing w:val="5"/>
      <w:u w:val="single"/>
    </w:rPr>
  </w:style>
  <w:style w:type="character" w:styleId="BookTitle">
    <w:name w:val="Book Title"/>
    <w:uiPriority w:val="33"/>
    <w:qFormat/>
    <w:rsid w:val="0038508D"/>
    <w:rPr>
      <w:b/>
      <w:bCs/>
      <w:smallCaps/>
      <w:spacing w:val="5"/>
    </w:rPr>
  </w:style>
  <w:style w:type="paragraph" w:styleId="TOCHeading">
    <w:name w:val="TOC Heading"/>
    <w:basedOn w:val="Heading1"/>
    <w:next w:val="Normal"/>
    <w:uiPriority w:val="39"/>
    <w:semiHidden/>
    <w:unhideWhenUsed/>
    <w:qFormat/>
    <w:rsid w:val="0038508D"/>
    <w:pPr>
      <w:numPr>
        <w:numId w:val="0"/>
      </w:numPr>
      <w:outlineLvl w:val="9"/>
    </w:pPr>
  </w:style>
  <w:style w:type="paragraph" w:styleId="TOC3">
    <w:name w:val="toc 3"/>
    <w:basedOn w:val="Normal"/>
    <w:next w:val="Normal"/>
    <w:autoRedefine/>
    <w:uiPriority w:val="39"/>
    <w:unhideWhenUsed/>
    <w:rsid w:val="00B75A65"/>
    <w:pPr>
      <w:spacing w:after="100"/>
      <w:ind w:left="480"/>
    </w:pPr>
  </w:style>
  <w:style w:type="paragraph" w:styleId="TOC1">
    <w:name w:val="toc 1"/>
    <w:basedOn w:val="Normal"/>
    <w:next w:val="Normal"/>
    <w:autoRedefine/>
    <w:uiPriority w:val="39"/>
    <w:unhideWhenUsed/>
    <w:rsid w:val="00B75A65"/>
    <w:pPr>
      <w:spacing w:after="100"/>
    </w:pPr>
  </w:style>
  <w:style w:type="character" w:styleId="Hyperlink">
    <w:name w:val="Hyperlink"/>
    <w:basedOn w:val="DefaultParagraphFont"/>
    <w:uiPriority w:val="99"/>
    <w:unhideWhenUsed/>
    <w:rsid w:val="00B75A65"/>
    <w:rPr>
      <w:color w:val="0000FF" w:themeColor="hyperlink"/>
      <w:u w:val="single"/>
    </w:rPr>
  </w:style>
  <w:style w:type="paragraph" w:styleId="TOC2">
    <w:name w:val="toc 2"/>
    <w:basedOn w:val="Normal"/>
    <w:next w:val="Normal"/>
    <w:autoRedefine/>
    <w:uiPriority w:val="39"/>
    <w:unhideWhenUsed/>
    <w:rsid w:val="00CC0E4F"/>
    <w:pPr>
      <w:spacing w:after="100"/>
      <w:ind w:left="240"/>
    </w:pPr>
  </w:style>
  <w:style w:type="paragraph" w:styleId="BalloonText">
    <w:name w:val="Balloon Text"/>
    <w:basedOn w:val="Normal"/>
    <w:link w:val="BalloonTextChar"/>
    <w:uiPriority w:val="99"/>
    <w:semiHidden/>
    <w:unhideWhenUsed/>
    <w:rsid w:val="003015C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015C2"/>
    <w:rPr>
      <w:rFonts w:ascii="Tahoma" w:hAnsi="Tahoma" w:cs="Tahoma"/>
      <w:sz w:val="16"/>
      <w:szCs w:val="16"/>
    </w:rPr>
  </w:style>
  <w:style w:type="paragraph" w:styleId="NormalWeb">
    <w:name w:val="Normal (Web)"/>
    <w:basedOn w:val="Normal"/>
    <w:uiPriority w:val="99"/>
    <w:unhideWhenUsed/>
    <w:rsid w:val="005A5115"/>
    <w:pPr>
      <w:spacing w:before="100" w:beforeAutospacing="1" w:after="100" w:afterAutospacing="1" w:line="240" w:lineRule="auto"/>
    </w:pPr>
    <w:rPr>
      <w:rFonts w:eastAsia="Times New Roman"/>
      <w:lang w:val="en-GB" w:eastAsia="en-GB"/>
    </w:rPr>
  </w:style>
  <w:style w:type="character" w:customStyle="1" w:styleId="apple-converted-space">
    <w:name w:val="apple-converted-space"/>
    <w:basedOn w:val="DefaultParagraphFont"/>
    <w:rsid w:val="005A5115"/>
  </w:style>
  <w:style w:type="table" w:styleId="TableGrid">
    <w:name w:val="Table Grid"/>
    <w:basedOn w:val="TableNormal"/>
    <w:uiPriority w:val="59"/>
    <w:rsid w:val="005A511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7602254">
      <w:bodyDiv w:val="1"/>
      <w:marLeft w:val="0"/>
      <w:marRight w:val="0"/>
      <w:marTop w:val="0"/>
      <w:marBottom w:val="0"/>
      <w:divBdr>
        <w:top w:val="none" w:sz="0" w:space="0" w:color="auto"/>
        <w:left w:val="none" w:sz="0" w:space="0" w:color="auto"/>
        <w:bottom w:val="none" w:sz="0" w:space="0" w:color="auto"/>
        <w:right w:val="none" w:sz="0" w:space="0" w:color="auto"/>
      </w:divBdr>
      <w:divsChild>
        <w:div w:id="1554459494">
          <w:marLeft w:val="0"/>
          <w:marRight w:val="0"/>
          <w:marTop w:val="0"/>
          <w:marBottom w:val="0"/>
          <w:divBdr>
            <w:top w:val="none" w:sz="0" w:space="0" w:color="auto"/>
            <w:left w:val="none" w:sz="0" w:space="0" w:color="auto"/>
            <w:bottom w:val="none" w:sz="0" w:space="0" w:color="auto"/>
            <w:right w:val="none" w:sz="0" w:space="0" w:color="auto"/>
          </w:divBdr>
          <w:divsChild>
            <w:div w:id="503977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972434">
      <w:bodyDiv w:val="1"/>
      <w:marLeft w:val="0"/>
      <w:marRight w:val="0"/>
      <w:marTop w:val="0"/>
      <w:marBottom w:val="0"/>
      <w:divBdr>
        <w:top w:val="none" w:sz="0" w:space="0" w:color="auto"/>
        <w:left w:val="none" w:sz="0" w:space="0" w:color="auto"/>
        <w:bottom w:val="none" w:sz="0" w:space="0" w:color="auto"/>
        <w:right w:val="none" w:sz="0" w:space="0" w:color="auto"/>
      </w:divBdr>
      <w:divsChild>
        <w:div w:id="461776510">
          <w:marLeft w:val="0"/>
          <w:marRight w:val="0"/>
          <w:marTop w:val="0"/>
          <w:marBottom w:val="0"/>
          <w:divBdr>
            <w:top w:val="none" w:sz="0" w:space="0" w:color="auto"/>
            <w:left w:val="none" w:sz="0" w:space="0" w:color="auto"/>
            <w:bottom w:val="none" w:sz="0" w:space="0" w:color="auto"/>
            <w:right w:val="none" w:sz="0" w:space="0" w:color="auto"/>
          </w:divBdr>
        </w:div>
        <w:div w:id="1441338630">
          <w:marLeft w:val="0"/>
          <w:marRight w:val="0"/>
          <w:marTop w:val="0"/>
          <w:marBottom w:val="0"/>
          <w:divBdr>
            <w:top w:val="none" w:sz="0" w:space="0" w:color="auto"/>
            <w:left w:val="none" w:sz="0" w:space="0" w:color="auto"/>
            <w:bottom w:val="none" w:sz="0" w:space="0" w:color="auto"/>
            <w:right w:val="none" w:sz="0" w:space="0" w:color="auto"/>
          </w:divBdr>
        </w:div>
      </w:divsChild>
    </w:div>
    <w:div w:id="472916108">
      <w:bodyDiv w:val="1"/>
      <w:marLeft w:val="0"/>
      <w:marRight w:val="0"/>
      <w:marTop w:val="0"/>
      <w:marBottom w:val="0"/>
      <w:divBdr>
        <w:top w:val="none" w:sz="0" w:space="0" w:color="auto"/>
        <w:left w:val="none" w:sz="0" w:space="0" w:color="auto"/>
        <w:bottom w:val="none" w:sz="0" w:space="0" w:color="auto"/>
        <w:right w:val="none" w:sz="0" w:space="0" w:color="auto"/>
      </w:divBdr>
      <w:divsChild>
        <w:div w:id="425004584">
          <w:marLeft w:val="0"/>
          <w:marRight w:val="0"/>
          <w:marTop w:val="0"/>
          <w:marBottom w:val="0"/>
          <w:divBdr>
            <w:top w:val="none" w:sz="0" w:space="0" w:color="auto"/>
            <w:left w:val="none" w:sz="0" w:space="0" w:color="auto"/>
            <w:bottom w:val="none" w:sz="0" w:space="0" w:color="auto"/>
            <w:right w:val="none" w:sz="0" w:space="0" w:color="auto"/>
          </w:divBdr>
          <w:divsChild>
            <w:div w:id="1337803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953934">
      <w:bodyDiv w:val="1"/>
      <w:marLeft w:val="0"/>
      <w:marRight w:val="0"/>
      <w:marTop w:val="0"/>
      <w:marBottom w:val="0"/>
      <w:divBdr>
        <w:top w:val="none" w:sz="0" w:space="0" w:color="auto"/>
        <w:left w:val="none" w:sz="0" w:space="0" w:color="auto"/>
        <w:bottom w:val="none" w:sz="0" w:space="0" w:color="auto"/>
        <w:right w:val="none" w:sz="0" w:space="0" w:color="auto"/>
      </w:divBdr>
      <w:divsChild>
        <w:div w:id="1729960405">
          <w:marLeft w:val="0"/>
          <w:marRight w:val="0"/>
          <w:marTop w:val="0"/>
          <w:marBottom w:val="0"/>
          <w:divBdr>
            <w:top w:val="none" w:sz="0" w:space="0" w:color="auto"/>
            <w:left w:val="none" w:sz="0" w:space="0" w:color="auto"/>
            <w:bottom w:val="none" w:sz="0" w:space="0" w:color="auto"/>
            <w:right w:val="none" w:sz="0" w:space="0" w:color="auto"/>
          </w:divBdr>
          <w:divsChild>
            <w:div w:id="2102753808">
              <w:marLeft w:val="0"/>
              <w:marRight w:val="0"/>
              <w:marTop w:val="0"/>
              <w:marBottom w:val="0"/>
              <w:divBdr>
                <w:top w:val="none" w:sz="0" w:space="0" w:color="auto"/>
                <w:left w:val="none" w:sz="0" w:space="0" w:color="auto"/>
                <w:bottom w:val="none" w:sz="0" w:space="0" w:color="auto"/>
                <w:right w:val="none" w:sz="0" w:space="0" w:color="auto"/>
              </w:divBdr>
              <w:divsChild>
                <w:div w:id="971206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3750996">
      <w:bodyDiv w:val="1"/>
      <w:marLeft w:val="0"/>
      <w:marRight w:val="0"/>
      <w:marTop w:val="0"/>
      <w:marBottom w:val="0"/>
      <w:divBdr>
        <w:top w:val="none" w:sz="0" w:space="0" w:color="auto"/>
        <w:left w:val="none" w:sz="0" w:space="0" w:color="auto"/>
        <w:bottom w:val="none" w:sz="0" w:space="0" w:color="auto"/>
        <w:right w:val="none" w:sz="0" w:space="0" w:color="auto"/>
      </w:divBdr>
      <w:divsChild>
        <w:div w:id="431904164">
          <w:marLeft w:val="0"/>
          <w:marRight w:val="0"/>
          <w:marTop w:val="0"/>
          <w:marBottom w:val="0"/>
          <w:divBdr>
            <w:top w:val="none" w:sz="0" w:space="0" w:color="auto"/>
            <w:left w:val="none" w:sz="0" w:space="0" w:color="auto"/>
            <w:bottom w:val="none" w:sz="0" w:space="0" w:color="auto"/>
            <w:right w:val="none" w:sz="0" w:space="0" w:color="auto"/>
          </w:divBdr>
          <w:divsChild>
            <w:div w:id="10182830">
              <w:marLeft w:val="0"/>
              <w:marRight w:val="0"/>
              <w:marTop w:val="0"/>
              <w:marBottom w:val="0"/>
              <w:divBdr>
                <w:top w:val="none" w:sz="0" w:space="0" w:color="auto"/>
                <w:left w:val="none" w:sz="0" w:space="0" w:color="auto"/>
                <w:bottom w:val="none" w:sz="0" w:space="0" w:color="auto"/>
                <w:right w:val="none" w:sz="0" w:space="0" w:color="auto"/>
              </w:divBdr>
              <w:divsChild>
                <w:div w:id="754984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0519662">
      <w:bodyDiv w:val="1"/>
      <w:marLeft w:val="0"/>
      <w:marRight w:val="0"/>
      <w:marTop w:val="0"/>
      <w:marBottom w:val="0"/>
      <w:divBdr>
        <w:top w:val="none" w:sz="0" w:space="0" w:color="auto"/>
        <w:left w:val="none" w:sz="0" w:space="0" w:color="auto"/>
        <w:bottom w:val="none" w:sz="0" w:space="0" w:color="auto"/>
        <w:right w:val="none" w:sz="0" w:space="0" w:color="auto"/>
      </w:divBdr>
      <w:divsChild>
        <w:div w:id="1247374523">
          <w:marLeft w:val="0"/>
          <w:marRight w:val="0"/>
          <w:marTop w:val="0"/>
          <w:marBottom w:val="0"/>
          <w:divBdr>
            <w:top w:val="none" w:sz="0" w:space="0" w:color="auto"/>
            <w:left w:val="none" w:sz="0" w:space="0" w:color="auto"/>
            <w:bottom w:val="none" w:sz="0" w:space="0" w:color="auto"/>
            <w:right w:val="none" w:sz="0" w:space="0" w:color="auto"/>
          </w:divBdr>
        </w:div>
        <w:div w:id="1566179799">
          <w:marLeft w:val="0"/>
          <w:marRight w:val="0"/>
          <w:marTop w:val="0"/>
          <w:marBottom w:val="0"/>
          <w:divBdr>
            <w:top w:val="none" w:sz="0" w:space="0" w:color="auto"/>
            <w:left w:val="none" w:sz="0" w:space="0" w:color="auto"/>
            <w:bottom w:val="none" w:sz="0" w:space="0" w:color="auto"/>
            <w:right w:val="none" w:sz="0" w:space="0" w:color="auto"/>
          </w:divBdr>
        </w:div>
      </w:divsChild>
    </w:div>
    <w:div w:id="759058437">
      <w:bodyDiv w:val="1"/>
      <w:marLeft w:val="0"/>
      <w:marRight w:val="0"/>
      <w:marTop w:val="0"/>
      <w:marBottom w:val="0"/>
      <w:divBdr>
        <w:top w:val="none" w:sz="0" w:space="0" w:color="auto"/>
        <w:left w:val="none" w:sz="0" w:space="0" w:color="auto"/>
        <w:bottom w:val="none" w:sz="0" w:space="0" w:color="auto"/>
        <w:right w:val="none" w:sz="0" w:space="0" w:color="auto"/>
      </w:divBdr>
      <w:divsChild>
        <w:div w:id="668561134">
          <w:marLeft w:val="0"/>
          <w:marRight w:val="0"/>
          <w:marTop w:val="0"/>
          <w:marBottom w:val="0"/>
          <w:divBdr>
            <w:top w:val="none" w:sz="0" w:space="0" w:color="auto"/>
            <w:left w:val="none" w:sz="0" w:space="0" w:color="auto"/>
            <w:bottom w:val="none" w:sz="0" w:space="0" w:color="auto"/>
            <w:right w:val="none" w:sz="0" w:space="0" w:color="auto"/>
          </w:divBdr>
        </w:div>
        <w:div w:id="1345865440">
          <w:marLeft w:val="0"/>
          <w:marRight w:val="0"/>
          <w:marTop w:val="0"/>
          <w:marBottom w:val="0"/>
          <w:divBdr>
            <w:top w:val="none" w:sz="0" w:space="0" w:color="auto"/>
            <w:left w:val="none" w:sz="0" w:space="0" w:color="auto"/>
            <w:bottom w:val="none" w:sz="0" w:space="0" w:color="auto"/>
            <w:right w:val="none" w:sz="0" w:space="0" w:color="auto"/>
          </w:divBdr>
        </w:div>
      </w:divsChild>
    </w:div>
    <w:div w:id="807672161">
      <w:bodyDiv w:val="1"/>
      <w:marLeft w:val="0"/>
      <w:marRight w:val="0"/>
      <w:marTop w:val="0"/>
      <w:marBottom w:val="0"/>
      <w:divBdr>
        <w:top w:val="none" w:sz="0" w:space="0" w:color="auto"/>
        <w:left w:val="none" w:sz="0" w:space="0" w:color="auto"/>
        <w:bottom w:val="none" w:sz="0" w:space="0" w:color="auto"/>
        <w:right w:val="none" w:sz="0" w:space="0" w:color="auto"/>
      </w:divBdr>
    </w:div>
    <w:div w:id="1019619012">
      <w:bodyDiv w:val="1"/>
      <w:marLeft w:val="0"/>
      <w:marRight w:val="0"/>
      <w:marTop w:val="0"/>
      <w:marBottom w:val="0"/>
      <w:divBdr>
        <w:top w:val="none" w:sz="0" w:space="0" w:color="auto"/>
        <w:left w:val="none" w:sz="0" w:space="0" w:color="auto"/>
        <w:bottom w:val="none" w:sz="0" w:space="0" w:color="auto"/>
        <w:right w:val="none" w:sz="0" w:space="0" w:color="auto"/>
      </w:divBdr>
      <w:divsChild>
        <w:div w:id="1094589934">
          <w:marLeft w:val="0"/>
          <w:marRight w:val="0"/>
          <w:marTop w:val="0"/>
          <w:marBottom w:val="0"/>
          <w:divBdr>
            <w:top w:val="none" w:sz="0" w:space="0" w:color="auto"/>
            <w:left w:val="none" w:sz="0" w:space="0" w:color="auto"/>
            <w:bottom w:val="none" w:sz="0" w:space="0" w:color="auto"/>
            <w:right w:val="none" w:sz="0" w:space="0" w:color="auto"/>
          </w:divBdr>
          <w:divsChild>
            <w:div w:id="1176578176">
              <w:marLeft w:val="0"/>
              <w:marRight w:val="0"/>
              <w:marTop w:val="0"/>
              <w:marBottom w:val="0"/>
              <w:divBdr>
                <w:top w:val="none" w:sz="0" w:space="0" w:color="auto"/>
                <w:left w:val="none" w:sz="0" w:space="0" w:color="auto"/>
                <w:bottom w:val="none" w:sz="0" w:space="0" w:color="auto"/>
                <w:right w:val="none" w:sz="0" w:space="0" w:color="auto"/>
              </w:divBdr>
              <w:divsChild>
                <w:div w:id="962273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7269606">
      <w:bodyDiv w:val="1"/>
      <w:marLeft w:val="0"/>
      <w:marRight w:val="0"/>
      <w:marTop w:val="0"/>
      <w:marBottom w:val="0"/>
      <w:divBdr>
        <w:top w:val="none" w:sz="0" w:space="0" w:color="auto"/>
        <w:left w:val="none" w:sz="0" w:space="0" w:color="auto"/>
        <w:bottom w:val="none" w:sz="0" w:space="0" w:color="auto"/>
        <w:right w:val="none" w:sz="0" w:space="0" w:color="auto"/>
      </w:divBdr>
      <w:divsChild>
        <w:div w:id="586613909">
          <w:marLeft w:val="0"/>
          <w:marRight w:val="0"/>
          <w:marTop w:val="0"/>
          <w:marBottom w:val="0"/>
          <w:divBdr>
            <w:top w:val="none" w:sz="0" w:space="0" w:color="auto"/>
            <w:left w:val="none" w:sz="0" w:space="0" w:color="auto"/>
            <w:bottom w:val="none" w:sz="0" w:space="0" w:color="auto"/>
            <w:right w:val="none" w:sz="0" w:space="0" w:color="auto"/>
          </w:divBdr>
          <w:divsChild>
            <w:div w:id="464081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440875">
      <w:bodyDiv w:val="1"/>
      <w:marLeft w:val="0"/>
      <w:marRight w:val="0"/>
      <w:marTop w:val="0"/>
      <w:marBottom w:val="0"/>
      <w:divBdr>
        <w:top w:val="none" w:sz="0" w:space="0" w:color="auto"/>
        <w:left w:val="none" w:sz="0" w:space="0" w:color="auto"/>
        <w:bottom w:val="none" w:sz="0" w:space="0" w:color="auto"/>
        <w:right w:val="none" w:sz="0" w:space="0" w:color="auto"/>
      </w:divBdr>
    </w:div>
    <w:div w:id="1124227249">
      <w:bodyDiv w:val="1"/>
      <w:marLeft w:val="0"/>
      <w:marRight w:val="0"/>
      <w:marTop w:val="0"/>
      <w:marBottom w:val="0"/>
      <w:divBdr>
        <w:top w:val="none" w:sz="0" w:space="0" w:color="auto"/>
        <w:left w:val="none" w:sz="0" w:space="0" w:color="auto"/>
        <w:bottom w:val="none" w:sz="0" w:space="0" w:color="auto"/>
        <w:right w:val="none" w:sz="0" w:space="0" w:color="auto"/>
      </w:divBdr>
      <w:divsChild>
        <w:div w:id="157384214">
          <w:marLeft w:val="0"/>
          <w:marRight w:val="0"/>
          <w:marTop w:val="0"/>
          <w:marBottom w:val="0"/>
          <w:divBdr>
            <w:top w:val="none" w:sz="0" w:space="0" w:color="auto"/>
            <w:left w:val="none" w:sz="0" w:space="0" w:color="auto"/>
            <w:bottom w:val="none" w:sz="0" w:space="0" w:color="auto"/>
            <w:right w:val="none" w:sz="0" w:space="0" w:color="auto"/>
          </w:divBdr>
          <w:divsChild>
            <w:div w:id="1108551466">
              <w:marLeft w:val="0"/>
              <w:marRight w:val="0"/>
              <w:marTop w:val="0"/>
              <w:marBottom w:val="0"/>
              <w:divBdr>
                <w:top w:val="none" w:sz="0" w:space="0" w:color="auto"/>
                <w:left w:val="none" w:sz="0" w:space="0" w:color="auto"/>
                <w:bottom w:val="none" w:sz="0" w:space="0" w:color="auto"/>
                <w:right w:val="none" w:sz="0" w:space="0" w:color="auto"/>
              </w:divBdr>
              <w:divsChild>
                <w:div w:id="812677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9825674">
      <w:bodyDiv w:val="1"/>
      <w:marLeft w:val="0"/>
      <w:marRight w:val="0"/>
      <w:marTop w:val="0"/>
      <w:marBottom w:val="0"/>
      <w:divBdr>
        <w:top w:val="none" w:sz="0" w:space="0" w:color="auto"/>
        <w:left w:val="none" w:sz="0" w:space="0" w:color="auto"/>
        <w:bottom w:val="none" w:sz="0" w:space="0" w:color="auto"/>
        <w:right w:val="none" w:sz="0" w:space="0" w:color="auto"/>
      </w:divBdr>
    </w:div>
    <w:div w:id="1414856722">
      <w:bodyDiv w:val="1"/>
      <w:marLeft w:val="0"/>
      <w:marRight w:val="0"/>
      <w:marTop w:val="0"/>
      <w:marBottom w:val="0"/>
      <w:divBdr>
        <w:top w:val="none" w:sz="0" w:space="0" w:color="auto"/>
        <w:left w:val="none" w:sz="0" w:space="0" w:color="auto"/>
        <w:bottom w:val="none" w:sz="0" w:space="0" w:color="auto"/>
        <w:right w:val="none" w:sz="0" w:space="0" w:color="auto"/>
      </w:divBdr>
    </w:div>
    <w:div w:id="1494447897">
      <w:bodyDiv w:val="1"/>
      <w:marLeft w:val="0"/>
      <w:marRight w:val="0"/>
      <w:marTop w:val="0"/>
      <w:marBottom w:val="0"/>
      <w:divBdr>
        <w:top w:val="none" w:sz="0" w:space="0" w:color="auto"/>
        <w:left w:val="none" w:sz="0" w:space="0" w:color="auto"/>
        <w:bottom w:val="none" w:sz="0" w:space="0" w:color="auto"/>
        <w:right w:val="none" w:sz="0" w:space="0" w:color="auto"/>
      </w:divBdr>
      <w:divsChild>
        <w:div w:id="1647542076">
          <w:marLeft w:val="0"/>
          <w:marRight w:val="0"/>
          <w:marTop w:val="0"/>
          <w:marBottom w:val="0"/>
          <w:divBdr>
            <w:top w:val="none" w:sz="0" w:space="0" w:color="auto"/>
            <w:left w:val="none" w:sz="0" w:space="0" w:color="auto"/>
            <w:bottom w:val="none" w:sz="0" w:space="0" w:color="auto"/>
            <w:right w:val="none" w:sz="0" w:space="0" w:color="auto"/>
          </w:divBdr>
          <w:divsChild>
            <w:div w:id="1672444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802961">
      <w:bodyDiv w:val="1"/>
      <w:marLeft w:val="0"/>
      <w:marRight w:val="0"/>
      <w:marTop w:val="0"/>
      <w:marBottom w:val="0"/>
      <w:divBdr>
        <w:top w:val="none" w:sz="0" w:space="0" w:color="auto"/>
        <w:left w:val="none" w:sz="0" w:space="0" w:color="auto"/>
        <w:bottom w:val="none" w:sz="0" w:space="0" w:color="auto"/>
        <w:right w:val="none" w:sz="0" w:space="0" w:color="auto"/>
      </w:divBdr>
      <w:divsChild>
        <w:div w:id="492306708">
          <w:marLeft w:val="0"/>
          <w:marRight w:val="0"/>
          <w:marTop w:val="0"/>
          <w:marBottom w:val="0"/>
          <w:divBdr>
            <w:top w:val="none" w:sz="0" w:space="0" w:color="auto"/>
            <w:left w:val="none" w:sz="0" w:space="0" w:color="auto"/>
            <w:bottom w:val="none" w:sz="0" w:space="0" w:color="auto"/>
            <w:right w:val="none" w:sz="0" w:space="0" w:color="auto"/>
          </w:divBdr>
        </w:div>
        <w:div w:id="1743405130">
          <w:marLeft w:val="0"/>
          <w:marRight w:val="0"/>
          <w:marTop w:val="0"/>
          <w:marBottom w:val="0"/>
          <w:divBdr>
            <w:top w:val="none" w:sz="0" w:space="0" w:color="auto"/>
            <w:left w:val="none" w:sz="0" w:space="0" w:color="auto"/>
            <w:bottom w:val="none" w:sz="0" w:space="0" w:color="auto"/>
            <w:right w:val="none" w:sz="0" w:space="0" w:color="auto"/>
          </w:divBdr>
        </w:div>
      </w:divsChild>
    </w:div>
    <w:div w:id="1807090921">
      <w:bodyDiv w:val="1"/>
      <w:marLeft w:val="0"/>
      <w:marRight w:val="0"/>
      <w:marTop w:val="0"/>
      <w:marBottom w:val="0"/>
      <w:divBdr>
        <w:top w:val="none" w:sz="0" w:space="0" w:color="auto"/>
        <w:left w:val="none" w:sz="0" w:space="0" w:color="auto"/>
        <w:bottom w:val="none" w:sz="0" w:space="0" w:color="auto"/>
        <w:right w:val="none" w:sz="0" w:space="0" w:color="auto"/>
      </w:divBdr>
    </w:div>
    <w:div w:id="1881088538">
      <w:bodyDiv w:val="1"/>
      <w:marLeft w:val="0"/>
      <w:marRight w:val="0"/>
      <w:marTop w:val="0"/>
      <w:marBottom w:val="0"/>
      <w:divBdr>
        <w:top w:val="none" w:sz="0" w:space="0" w:color="auto"/>
        <w:left w:val="none" w:sz="0" w:space="0" w:color="auto"/>
        <w:bottom w:val="none" w:sz="0" w:space="0" w:color="auto"/>
        <w:right w:val="none" w:sz="0" w:space="0" w:color="auto"/>
      </w:divBdr>
      <w:divsChild>
        <w:div w:id="2072650290">
          <w:marLeft w:val="0"/>
          <w:marRight w:val="0"/>
          <w:marTop w:val="0"/>
          <w:marBottom w:val="0"/>
          <w:divBdr>
            <w:top w:val="none" w:sz="0" w:space="0" w:color="auto"/>
            <w:left w:val="none" w:sz="0" w:space="0" w:color="auto"/>
            <w:bottom w:val="none" w:sz="0" w:space="0" w:color="auto"/>
            <w:right w:val="none" w:sz="0" w:space="0" w:color="auto"/>
          </w:divBdr>
          <w:divsChild>
            <w:div w:id="1808813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822943">
      <w:bodyDiv w:val="1"/>
      <w:marLeft w:val="0"/>
      <w:marRight w:val="0"/>
      <w:marTop w:val="0"/>
      <w:marBottom w:val="0"/>
      <w:divBdr>
        <w:top w:val="none" w:sz="0" w:space="0" w:color="auto"/>
        <w:left w:val="none" w:sz="0" w:space="0" w:color="auto"/>
        <w:bottom w:val="none" w:sz="0" w:space="0" w:color="auto"/>
        <w:right w:val="none" w:sz="0" w:space="0" w:color="auto"/>
      </w:divBdr>
      <w:divsChild>
        <w:div w:id="1508255480">
          <w:marLeft w:val="0"/>
          <w:marRight w:val="0"/>
          <w:marTop w:val="0"/>
          <w:marBottom w:val="0"/>
          <w:divBdr>
            <w:top w:val="none" w:sz="0" w:space="0" w:color="auto"/>
            <w:left w:val="none" w:sz="0" w:space="0" w:color="auto"/>
            <w:bottom w:val="none" w:sz="0" w:space="0" w:color="auto"/>
            <w:right w:val="none" w:sz="0" w:space="0" w:color="auto"/>
          </w:divBdr>
          <w:divsChild>
            <w:div w:id="675235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mailto:RASDRhardware@radio-astronomy.org" TargetMode="External"/><Relationship Id="rId18" Type="http://schemas.openxmlformats.org/officeDocument/2006/relationships/hyperlink" Target="http://en.wikipedia.org/wiki/Medium_frequency" TargetMode="External"/><Relationship Id="rId26" Type="http://schemas.openxmlformats.org/officeDocument/2006/relationships/image" Target="media/image3.jpeg"/><Relationship Id="rId39" Type="http://schemas.openxmlformats.org/officeDocument/2006/relationships/image" Target="media/image13.jpeg"/><Relationship Id="rId21" Type="http://schemas.openxmlformats.org/officeDocument/2006/relationships/hyperlink" Target="http://en.wikipedia.org/wiki/Ultra_high_frequency" TargetMode="External"/><Relationship Id="rId34" Type="http://schemas.openxmlformats.org/officeDocument/2006/relationships/image" Target="media/image10.jpeg"/><Relationship Id="rId42" Type="http://schemas.openxmlformats.org/officeDocument/2006/relationships/image" Target="media/image16.jpeg"/><Relationship Id="rId47" Type="http://schemas.openxmlformats.org/officeDocument/2006/relationships/image" Target="media/image21.png"/><Relationship Id="rId50" Type="http://schemas.openxmlformats.org/officeDocument/2006/relationships/image" Target="media/image24.png"/><Relationship Id="rId55" Type="http://schemas.openxmlformats.org/officeDocument/2006/relationships/image" Target="media/image28.emf"/><Relationship Id="rId63" Type="http://schemas.openxmlformats.org/officeDocument/2006/relationships/image" Target="media/image35.png"/><Relationship Id="rId68" Type="http://schemas.openxmlformats.org/officeDocument/2006/relationships/image" Target="media/image40.png"/><Relationship Id="rId7" Type="http://schemas.openxmlformats.org/officeDocument/2006/relationships/footnotes" Target="footnotes.xml"/><Relationship Id="rId71"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hyperlink" Target="http://en.wikipedia.org/wiki/Very_low_frequency" TargetMode="External"/><Relationship Id="rId29" Type="http://schemas.openxmlformats.org/officeDocument/2006/relationships/image" Target="media/image5.png"/><Relationship Id="rId11" Type="http://schemas.openxmlformats.org/officeDocument/2006/relationships/hyperlink" Target="http://creativecommons.org/licenses/by/3.0/legalcode" TargetMode="External"/><Relationship Id="rId24" Type="http://schemas.openxmlformats.org/officeDocument/2006/relationships/package" Target="embeddings/Microsoft_Excel_Worksheet1.xlsx"/><Relationship Id="rId32" Type="http://schemas.openxmlformats.org/officeDocument/2006/relationships/image" Target="media/image8.png"/><Relationship Id="rId37" Type="http://schemas.openxmlformats.org/officeDocument/2006/relationships/image" Target="media/image11.png"/><Relationship Id="rId40" Type="http://schemas.openxmlformats.org/officeDocument/2006/relationships/image" Target="media/image14.jpeg"/><Relationship Id="rId45" Type="http://schemas.openxmlformats.org/officeDocument/2006/relationships/image" Target="media/image19.png"/><Relationship Id="rId53" Type="http://schemas.openxmlformats.org/officeDocument/2006/relationships/image" Target="media/image26.jpeg"/><Relationship Id="rId58" Type="http://schemas.openxmlformats.org/officeDocument/2006/relationships/image" Target="media/image31.emf"/><Relationship Id="rId66" Type="http://schemas.openxmlformats.org/officeDocument/2006/relationships/image" Target="media/image38.png"/><Relationship Id="rId5" Type="http://schemas.openxmlformats.org/officeDocument/2006/relationships/settings" Target="settings.xml"/><Relationship Id="rId15" Type="http://schemas.openxmlformats.org/officeDocument/2006/relationships/hyperlink" Target="https://groups.yahoo.com/neo/groups/RASDR/info" TargetMode="External"/><Relationship Id="rId23" Type="http://schemas.openxmlformats.org/officeDocument/2006/relationships/image" Target="media/image1.wmf"/><Relationship Id="rId28" Type="http://schemas.openxmlformats.org/officeDocument/2006/relationships/hyperlink" Target="http://rasdr.org/" TargetMode="External"/><Relationship Id="rId36" Type="http://schemas.openxmlformats.org/officeDocument/2006/relationships/hyperlink" Target="http://www.hirose.co.jp/cataloge_hp/e57000028.pdf" TargetMode="External"/><Relationship Id="rId49" Type="http://schemas.openxmlformats.org/officeDocument/2006/relationships/image" Target="media/image23.emf"/><Relationship Id="rId57" Type="http://schemas.openxmlformats.org/officeDocument/2006/relationships/image" Target="media/image30.emf"/><Relationship Id="rId61" Type="http://schemas.openxmlformats.org/officeDocument/2006/relationships/image" Target="media/image34.jpeg"/><Relationship Id="rId10" Type="http://schemas.openxmlformats.org/officeDocument/2006/relationships/hyperlink" Target="http://www.gnu.org/licenses" TargetMode="External"/><Relationship Id="rId19" Type="http://schemas.openxmlformats.org/officeDocument/2006/relationships/hyperlink" Target="http://en.wikipedia.org/wiki/High_frequency" TargetMode="External"/><Relationship Id="rId31" Type="http://schemas.openxmlformats.org/officeDocument/2006/relationships/image" Target="media/image7.png"/><Relationship Id="rId44" Type="http://schemas.openxmlformats.org/officeDocument/2006/relationships/image" Target="media/image18.png"/><Relationship Id="rId52" Type="http://schemas.openxmlformats.org/officeDocument/2006/relationships/hyperlink" Target="https://groups.yahoo.com/neo/groups/RASDR/files/PostprocessingSoftware/" TargetMode="External"/><Relationship Id="rId60" Type="http://schemas.openxmlformats.org/officeDocument/2006/relationships/image" Target="media/image33.emf"/><Relationship Id="rId65" Type="http://schemas.openxmlformats.org/officeDocument/2006/relationships/image" Target="media/image37.png"/><Relationship Id="rId73"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hyperlink" Target="mailto:RASDRapplications@radio-astronomy.org" TargetMode="External"/><Relationship Id="rId14" Type="http://schemas.openxmlformats.org/officeDocument/2006/relationships/hyperlink" Target="mailto:RASDRapplications@radio-astronomy.org" TargetMode="External"/><Relationship Id="rId22" Type="http://schemas.openxmlformats.org/officeDocument/2006/relationships/hyperlink" Target="http://en.wikipedia.org/wiki/Super_high_frequency" TargetMode="External"/><Relationship Id="rId27" Type="http://schemas.openxmlformats.org/officeDocument/2006/relationships/image" Target="media/image4.png"/><Relationship Id="rId30" Type="http://schemas.openxmlformats.org/officeDocument/2006/relationships/image" Target="media/image6.png"/><Relationship Id="rId35" Type="http://schemas.openxmlformats.org/officeDocument/2006/relationships/hyperlink" Target="http://www.limemicro.com/lms6002d.php" TargetMode="External"/><Relationship Id="rId43" Type="http://schemas.openxmlformats.org/officeDocument/2006/relationships/image" Target="media/image17.png"/><Relationship Id="rId48" Type="http://schemas.openxmlformats.org/officeDocument/2006/relationships/image" Target="media/image22.emf"/><Relationship Id="rId56" Type="http://schemas.openxmlformats.org/officeDocument/2006/relationships/image" Target="media/image29.emf"/><Relationship Id="rId64" Type="http://schemas.openxmlformats.org/officeDocument/2006/relationships/image" Target="media/image36.png"/><Relationship Id="rId69" Type="http://schemas.openxmlformats.org/officeDocument/2006/relationships/image" Target="media/image41.emf"/><Relationship Id="rId8" Type="http://schemas.openxmlformats.org/officeDocument/2006/relationships/endnotes" Target="endnotes.xml"/><Relationship Id="rId51" Type="http://schemas.openxmlformats.org/officeDocument/2006/relationships/image" Target="media/image25.jpe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mailto:RASDRviewer@radio-astronomy.org" TargetMode="External"/><Relationship Id="rId17" Type="http://schemas.openxmlformats.org/officeDocument/2006/relationships/hyperlink" Target="http://en.wikipedia.org/wiki/Low_frequency" TargetMode="External"/><Relationship Id="rId25" Type="http://schemas.openxmlformats.org/officeDocument/2006/relationships/image" Target="media/image2.png"/><Relationship Id="rId33" Type="http://schemas.openxmlformats.org/officeDocument/2006/relationships/image" Target="media/image9.png"/><Relationship Id="rId38" Type="http://schemas.openxmlformats.org/officeDocument/2006/relationships/image" Target="media/image12.png"/><Relationship Id="rId46" Type="http://schemas.openxmlformats.org/officeDocument/2006/relationships/image" Target="media/image20.png"/><Relationship Id="rId59" Type="http://schemas.openxmlformats.org/officeDocument/2006/relationships/image" Target="media/image32.jpeg"/><Relationship Id="rId67" Type="http://schemas.openxmlformats.org/officeDocument/2006/relationships/image" Target="media/image39.png"/><Relationship Id="rId20" Type="http://schemas.openxmlformats.org/officeDocument/2006/relationships/hyperlink" Target="http://en.wikipedia.org/wiki/Very_high_frequency" TargetMode="External"/><Relationship Id="rId41" Type="http://schemas.openxmlformats.org/officeDocument/2006/relationships/image" Target="media/image15.emf"/><Relationship Id="rId54" Type="http://schemas.openxmlformats.org/officeDocument/2006/relationships/image" Target="media/image27.jpeg"/><Relationship Id="rId62" Type="http://schemas.openxmlformats.org/officeDocument/2006/relationships/hyperlink" Target="http://rasdr.org/" TargetMode="External"/><Relationship Id="rId70" Type="http://schemas.openxmlformats.org/officeDocument/2006/relationships/image" Target="media/image42.png"/><Relationship Id="rId1" Type="http://schemas.openxmlformats.org/officeDocument/2006/relationships/customXml" Target="../customXml/item1.xml"/><Relationship Id="rId6" Type="http://schemas.openxmlformats.org/officeDocument/2006/relationships/webSettings" Target="webSettings.xml"/></Relationships>
</file>

<file path=word/_rels/footnotes.xml.rels><?xml version="1.0" encoding="UTF-8" standalone="yes"?>
<Relationships xmlns="http://schemas.openxmlformats.org/package/2006/relationships"><Relationship Id="rId1" Type="http://schemas.openxmlformats.org/officeDocument/2006/relationships/hyperlink" Target="http://wiki.openmoko.org/wiki/USB_Product_ID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b:Source>
    <b:Tag>Ama</b:Tag>
    <b:SourceType>InternetSite</b:SourceType>
    <b:Guid>{D55A6DEA-4448-49DC-B834-622FEEBB77D6}</b:Guid>
    <b:Author>
      <b:Author>
        <b:NameList>
          <b:Person>
            <b:Last>ARRL</b:Last>
            <b:First>Amateur</b:First>
            <b:Middle>Radio Relay League</b:Middle>
          </b:Person>
        </b:NameList>
      </b:Author>
    </b:Author>
    <b:Title>Radio Amateur's Handbook (purchase)</b:Title>
    <b:ProductionCompany>ARRL</b:ProductionCompany>
    <b:URL>http://www.arrl.org/shop/ARRL-Handbook-2013-Softcover-Edition</b:URL>
    <b:Year>2015</b:Year>
    <b:RefOrder>18</b:RefOrder>
  </b:Source>
  <b:Source>
    <b:Tag>SAR</b:Tag>
    <b:SourceType>InternetSite</b:SourceType>
    <b:Guid>{7C0AD578-B1E3-4DA4-AC98-A658DF665291}</b:Guid>
    <b:Author>
      <b:Author>
        <b:NameList>
          <b:Person>
            <b:Last>SARA</b:Last>
            <b:First>Society</b:First>
            <b:Middle>of Amateur Radio Astronomers</b:Middle>
          </b:Person>
        </b:NameList>
      </b:Author>
    </b:Author>
    <b:Title>Radio Jove Project</b:Title>
    <b:URL>http://radio-astronomy.org/node/211</b:URL>
    <b:Year>2015</b:Year>
    <b:RefOrder>19</b:RefOrder>
  </b:Source>
  <b:Source>
    <b:Tag>htt1</b:Tag>
    <b:SourceType>InternetSite</b:SourceType>
    <b:Guid>{DD05874E-EF75-48E9-9783-2F8C725132A7}</b:Guid>
    <b:URL>https://myriadrf.org/projects/lms-suite/</b:URL>
    <b:Author>
      <b:Author>
        <b:NameList>
          <b:Person>
            <b:Last>LMS</b:Last>
            <b:First>Lime</b:First>
            <b:Middle>Micro Systems</b:Middle>
          </b:Person>
        </b:NameList>
      </b:Author>
    </b:Author>
    <b:Title>myriadRF projects</b:Title>
    <b:Year>2015</b:Year>
    <b:RefOrder>21</b:RefOrder>
  </b:Source>
  <b:Source>
    <b:Tag>Lim</b:Tag>
    <b:SourceType>InternetSite</b:SourceType>
    <b:Guid>{AFA6D96D-8D76-4167-99CB-0BC0C9D1DC02}</b:Guid>
    <b:Author>
      <b:Author>
        <b:NameList>
          <b:Person>
            <b:Last>LMS RDK</b:Last>
            <b:First>Lime</b:First>
            <b:Middle>Micro Systems</b:Middle>
          </b:Person>
        </b:NameList>
      </b:Author>
    </b:Author>
    <b:Title>myriad-RF reference development kit</b:Title>
    <b:URL>https://myriadrf.org/projects/rdk/</b:URL>
    <b:Year>2015</b:Year>
    <b:RefOrder>20</b:RefOrder>
  </b:Source>
  <b:Source>
    <b:Tag>Soc</b:Tag>
    <b:SourceType>InternetSite</b:SourceType>
    <b:Guid>{60F47A37-480E-4C91-8710-21EE8EDB57B1}</b:Guid>
    <b:Author>
      <b:Author>
        <b:NameList>
          <b:Person>
            <b:Last>SARA</b:Last>
            <b:First>Society</b:First>
            <b:Middle>of Amateur Radio Astronomers</b:Middle>
          </b:Person>
        </b:NameList>
      </b:Author>
    </b:Author>
    <b:Title>Society of Amateur Radio Astronomers Home Page</b:Title>
    <b:URL>www.radio-astronomy.org</b:URL>
    <b:Year>2015</b:Year>
    <b:RefOrder>13</b:RefOrder>
  </b:Source>
  <b:Source>
    <b:Tag>Fil13</b:Tag>
    <b:SourceType>Misc</b:SourceType>
    <b:Guid>{5E23E63A-F86D-4BC4-8D1A-3113ACB9267E}</b:Guid>
    <b:Author>
      <b:Author>
        <b:NameList>
          <b:Person>
            <b:Last>Fields</b:Last>
            <b:First>D.</b:First>
          </b:Person>
          <b:Person>
            <b:Last>Kurtz</b:Last>
            <b:First>S.</b:First>
          </b:Person>
          <b:Person>
            <b:Last>Shuch</b:Last>
            <b:First>P.</b:First>
          </b:Person>
          <b:Person>
            <b:Last>Hogle</b:Last>
            <b:First>S.</b:First>
          </b:Person>
          <b:Person>
            <b:Last>Vacaliuc</b:Last>
            <b:First>B.</b:First>
          </b:Person>
          <b:Person>
            <b:Last>Oxley</b:Last>
            <b:First>P.</b:First>
          </b:Person>
          <b:Person>
            <b:Last>Roy</b:Last>
            <b:First>K.</b:First>
          </b:Person>
          <b:Person>
            <b:Last>Kennedy</b:Last>
            <b:First>R.</b:First>
          </b:Person>
        </b:NameList>
      </b:Author>
    </b:Author>
    <b:Title>Algorithmic Communication Structures for Interstellar Travel and SETI</b:Title>
    <b:Year>2013</b:Year>
    <b:Month>Feb.</b:Month>
    <b:Day>3-6</b:Day>
    <b:Theater>Second Tennessee Valley Interstellar Workshop</b:Theater>
    <b:City>Huntsville, AL</b:City>
    <b:Publisher>Second Tennessee Valley Interstellar Workshop</b:Publisher>
    <b:RefOrder>40</b:RefOrder>
  </b:Source>
  <b:Source>
    <b:Tag>Roy11</b:Tag>
    <b:SourceType>ArticleInAPeriodical</b:SourceType>
    <b:Guid>{CD375663-1AD4-422C-84B1-A712A9209403}</b:Guid>
    <b:Author>
      <b:Author>
        <b:NameList>
          <b:Person>
            <b:Last>Roy</b:Last>
            <b:First>K</b:First>
          </b:Person>
          <b:Person>
            <b:Last>Kennedy</b:Last>
            <b:First>R.</b:First>
          </b:Person>
          <b:Person>
            <b:Last>Fields</b:Last>
            <b:First>D.</b:First>
          </b:Person>
        </b:NameList>
      </b:Author>
    </b:Author>
    <b:Title>"Shell Worlds" in Genta, Giancarlo, Ed; Proceedings of the Severnth IAA Symposium on Relalistic Near-Term Advanced Scientific Space Missions: Missions to the outer solar system and beyond.International Academy of Astronautics, Aosta, IT.</b:Title>
    <b:Year>2011</b:Year>
    <b:RefOrder>38</b:RefOrder>
  </b:Source>
  <b:Source>
    <b:Tag>Fie131</b:Tag>
    <b:SourceType>ArticleInAPeriodical</b:SourceType>
    <b:Guid>{651589B1-FAB6-42A5-BE5B-451FD119C2F9}</b:Guid>
    <b:Author>
      <b:Author>
        <b:NameList>
          <b:Person>
            <b:Last>Fields</b:Last>
            <b:First>D.E.</b:First>
          </b:Person>
          <b:Person>
            <b:Last>Kenendy</b:Last>
            <b:First>R.</b:First>
          </b:Person>
          <b:Person>
            <b:Last>Roy</b:Last>
            <b:First>K</b:First>
          </b:Person>
          <b:Person>
            <b:Last>Vacaliuc</b:Last>
            <b:First>B.</b:First>
          </b:Person>
        </b:NameList>
      </b:Author>
    </b:Author>
    <b:Title>Interplanetary radio transmission through serial ionospheric and material barriers. Acta Astronautica</b:Title>
    <b:Year>2013</b:Year>
    <b:Publisher>Acta Astronautica</b:Publisher>
    <b:Issue>82, 2, pp 251-256</b:Issue>
    <b:RefOrder>39</b:RefOrder>
  </b:Source>
  <b:Source>
    <b:Tag>Oxl13</b:Tag>
    <b:SourceType>ArticleInAPeriodical</b:SourceType>
    <b:Guid>{4061CC4F-9EDA-4B1B-8C1E-4FE291C7C2F8}</b:Guid>
    <b:Author>
      <b:Author>
        <b:NameList>
          <b:Person>
            <b:Last>Oxley</b:Last>
            <b:First>P</b:First>
          </b:Person>
          <b:Person>
            <b:Last>Fields</b:Last>
            <b:First>D.</b:First>
          </b:Person>
          <b:Person>
            <b:Last>Kurtz</b:Last>
            <b:First>S.</b:First>
          </b:Person>
        </b:NameList>
      </b:Author>
    </b:Author>
    <b:Title>RASDRWin: Companion Software for RASDR</b:Title>
    <b:PeriodicalTitle>Proceedings of the Annual Meeting of the Society of Amateur Radio Astronomers</b:PeriodicalTitle>
    <b:Year>2013</b:Year>
    <b:Issue>July 14-17</b:Issue>
    <b:RefOrder>22</b:RefOrder>
  </b:Source>
  <b:Source>
    <b:Tag>Oxl141</b:Tag>
    <b:SourceType>ArticleInAPeriodical</b:SourceType>
    <b:Guid>{E68BB7C4-F4EC-4043-BA33-B82CBA0C3583}</b:Guid>
    <b:Author>
      <b:Author>
        <b:NameList>
          <b:Person>
            <b:Last>Oxley</b:Last>
            <b:First>P</b:First>
          </b:Person>
          <b:Person>
            <b:Last>Fields</b:Last>
            <b:First>D.,</b:First>
            <b:Middle>Kurtz, S.</b:Middle>
          </b:Person>
        </b:NameList>
      </b:Author>
    </b:Author>
    <b:Title>RASDRviewer: RASDR2 Control and Analysis Software</b:Title>
    <b:PeriodicalTitle>Proceedings of the Annual Meeting of the Society of Amateur Radio Astronomers</b:PeriodicalTitle>
    <b:Year>2014</b:Year>
    <b:Issue>June 29-July 2</b:Issue>
    <b:RefOrder>23</b:RefOrder>
  </b:Source>
  <b:Source>
    <b:Tag>Lim2</b:Tag>
    <b:SourceType>InternetSite</b:SourceType>
    <b:Guid>{8C5F7E32-203B-490A-A722-1E416AB237DC}</b:Guid>
    <b:Title>Lime Microsystems Field Programmable RF (FPRF) Transceiver IC</b:Title>
    <b:URL>https://github.com/myriadrf/LMS6002D-docs</b:URL>
    <b:ProductionCompany>Lime Microsystems</b:ProductionCompany>
    <b:Year>2015</b:Year>
    <b:Author>
      <b:Author>
        <b:NameList>
          <b:Person>
            <b:Last>Lime</b:Last>
          </b:Person>
        </b:NameList>
      </b:Author>
    </b:Author>
    <b:RefOrder>2</b:RefOrder>
  </b:Source>
  <b:Source>
    <b:Tag>Dig14</b:Tag>
    <b:SourceType>InternetSite</b:SourceType>
    <b:Guid>{4659B6AA-5DDD-416F-94C5-16C7C953EED8}</b:Guid>
    <b:Title>Digi-Key Catalog</b:Title>
    <b:InternetSiteTitle>digikey.com</b:InternetSiteTitle>
    <b:ProductionCompany>Digikey</b:ProductionCompany>
    <b:Year>2014</b:Year>
    <b:URL>http://www.digikey.com/product-search/en?x=0&amp;y=0&amp;lang=en&amp;site=us&amp;keywords=myriadRF</b:URL>
    <b:Author>
      <b:Author>
        <b:NameList>
          <b:Person>
            <b:Last>Digikey</b:Last>
          </b:Person>
        </b:NameList>
      </b:Author>
    </b:Author>
    <b:RefOrder>3</b:RefOrder>
  </b:Source>
  <b:Source>
    <b:Tag>Pau14</b:Tag>
    <b:SourceType>JournalArticle</b:SourceType>
    <b:Guid>{FE70435F-F112-4C96-88D8-8DF29DAE9705}</b:Guid>
    <b:Author>
      <b:Author>
        <b:NameList>
          <b:Person>
            <b:Last>Oxley</b:Last>
            <b:First>P</b:First>
          </b:Person>
          <b:Person>
            <b:Last>Vacaliuc</b:Last>
            <b:First>Bogdan</b:First>
          </b:Person>
          <b:Person>
            <b:Last>Fields</b:Last>
            <b:First>David</b:First>
          </b:Person>
          <b:Person>
            <b:Last>Lyster</b:Last>
            <b:First>Carl</b:First>
          </b:Person>
          <b:Person>
            <b:Last>Kurtz</b:Last>
            <b:First>Stan</b:First>
          </b:Person>
          <b:Person>
            <b:Last>Tamosevicius</b:Last>
            <b:First>Zydrunal</b:First>
          </b:Person>
        </b:NameList>
      </b:Author>
    </b:Author>
    <b:Title>RASDR update</b:Title>
    <b:Year>2014</b:Year>
    <b:JournalName>Radio Astronomy -- Journal of the Society of Amateur Radio Astronomers</b:JournalName>
    <b:Pages>72ff</b:Pages>
    <b:Issue>January-February</b:Issue>
    <b:RefOrder>7</b:RefOrder>
  </b:Source>
  <b:Source>
    <b:Tag>Lim14</b:Tag>
    <b:SourceType>InternetSite</b:SourceType>
    <b:Guid>{BA060DC6-31D8-4721-B190-6DF77C3DF051}</b:Guid>
    <b:Author>
      <b:Author>
        <b:NameList>
          <b:Person>
            <b:Last>LimeMicrosystems</b:Last>
          </b:Person>
        </b:NameList>
      </b:Author>
    </b:Author>
    <b:Title>Field Programmable RF (FPRF) Tranceiver IC</b:Title>
    <b:Year>2014</b:Year>
    <b:ProductionCompany>Lime Microsystems</b:ProductionCompany>
    <b:URL>https://github.com/myriadrf/LMS6002D-docs</b:URL>
    <b:RefOrder>8</b:RefOrder>
  </b:Source>
  <b:Source>
    <b:Tag>Myr13</b:Tag>
    <b:SourceType>DocumentFromInternetSite</b:SourceType>
    <b:Guid>{AF865CB0-2BEA-4B76-8F5D-40113208349C}</b:Guid>
    <b:Author>
      <b:Author>
        <b:NameList>
          <b:Person>
            <b:Last>Myriadrf</b:Last>
          </b:Person>
        </b:NameList>
      </b:Author>
    </b:Author>
    <b:Title>Home page of Myriadrf</b:Title>
    <b:YearAccessed>2013</b:YearAccessed>
    <b:MonthAccessed>May</b:MonthAccessed>
    <b:DayAccessed>20</b:DayAccessed>
    <b:URL>http://myriadrf.org/</b:URL>
    <b:RefOrder>9</b:RefOrder>
  </b:Source>
  <b:Source>
    <b:Tag>Myr131</b:Tag>
    <b:SourceType>Misc</b:SourceType>
    <b:Guid>{7B3205DB-E5AB-4BAF-8B76-34EB97FA3494}</b:Guid>
    <b:Author>
      <b:Author>
        <b:NameList>
          <b:Person>
            <b:Last>Myriad</b:Last>
          </b:Person>
        </b:NameList>
      </b:Author>
    </b:Author>
    <b:Title>Personal Communications to RASDR team</b:Title>
    <b:Year>2013</b:Year>
    <b:RefOrder>10</b:RefOrder>
  </b:Source>
  <b:Source>
    <b:Tag>Fie141</b:Tag>
    <b:SourceType>ArticleInAPeriodical</b:SourceType>
    <b:Guid>{61DB47DF-5100-44FE-AE62-311409C3B930}</b:Guid>
    <b:Author>
      <b:Author>
        <b:NameList>
          <b:Person>
            <b:Last>Fields</b:Last>
            <b:First>D.</b:First>
          </b:Person>
          <b:Person>
            <b:Last>Oxley</b:Last>
            <b:First>P.</b:First>
          </b:Person>
          <b:Person>
            <b:Last>Vacaliuc</b:Last>
            <b:First>B.</b:First>
          </b:Person>
          <b:Person>
            <b:Last>Kurtz</b:Last>
            <b:First>S.</b:First>
          </b:Person>
          <b:Person>
            <b:Last>Lyster</b:Last>
            <b:First>C.</b:First>
          </b:Person>
          <b:Person>
            <b:Last>Z. Tamosevicius</b:Last>
            <b:First>C.</b:First>
            <b:Middle>Sufitchi</b:Middle>
          </b:Person>
          <b:Person>
            <b:Last>Berl</b:Last>
            <b:First>S.</b:First>
          </b:Person>
        </b:NameList>
      </b:Author>
    </b:Author>
    <b:Title>Radio Astronomy with RASDR2</b:Title>
    <b:PeriodicalTitle>Proceedings of the Annual Meeting of the Society of Amateur Radio Astronomers. June 29-July 2, 2014, at NRAO, Green Bank WV</b:PeriodicalTitle>
    <b:Year>2014</b:Year>
    <b:RefOrder>25</b:RefOrder>
  </b:Source>
  <b:Source>
    <b:Tag>Wik14</b:Tag>
    <b:SourceType>InternetSite</b:SourceType>
    <b:Guid>{FE48BD50-8CE1-43E8-8905-91D9E6A9434C}</b:Guid>
    <b:Author>
      <b:Author>
        <b:NameList>
          <b:Person>
            <b:Last>Wikipedia</b:Last>
          </b:Person>
        </b:NameList>
      </b:Author>
    </b:Author>
    <b:Title>Radio_spectrum</b:Title>
    <b:Year>2014</b:Year>
    <b:YearAccessed>2014</b:YearAccessed>
    <b:MonthAccessed>May</b:MonthAccessed>
    <b:DayAccessed>11</b:DayAccessed>
    <b:URL>http://en.wikipedia.org/wiki/Radio_spectrum</b:URL>
    <b:RefOrder>14</b:RefOrder>
  </b:Source>
  <b:Source>
    <b:Tag>Ave</b:Tag>
    <b:SourceType>ArticleInAPeriodical</b:SourceType>
    <b:Guid>{C8D34166-AAD1-46C8-89CE-370E3D0EFDAD}</b:Guid>
    <b:Author>
      <b:Author>
        <b:NameList>
          <b:Person>
            <b:Last>Avellone</b:Last>
            <b:First>John</b:First>
          </b:Person>
        </b:NameList>
      </b:Author>
    </b:Author>
    <b:Title>Detection of Jovian VLF Noise</b:Title>
    <b:JournalName>Radio Astronomy -- Journal of the Society of Amateur Radio Astronomers</b:JournalName>
    <b:Year>2014</b:Year>
    <b:Pages>48ff</b:Pages>
    <b:Issue>March - April</b:Issue>
    <b:Publisher>SARA</b:Publisher>
    <b:PeriodicalTitle>Radio-Astronomy Journal</b:PeriodicalTitle>
    <b:RefOrder>16</b:RefOrder>
  </b:Source>
  <b:Source>
    <b:Tag>Fie111</b:Tag>
    <b:SourceType>ArticleInAPeriodical</b:SourceType>
    <b:Guid>{DB65DA0B-3C69-4E79-97D3-D5429545F3A9}</b:Guid>
    <b:Author>
      <b:Author>
        <b:NameList>
          <b:Person>
            <b:Last>Fields</b:Last>
            <b:First>D.E.</b:First>
          </b:Person>
          <b:Person>
            <b:Last>Tesla</b:Last>
            <b:First>N.</b:First>
          </b:Person>
        </b:NameList>
      </b:Author>
    </b:Author>
    <b:Title>Detection of Jupiter Radio Emissions below the Plasma Cutoff Frequency: Implications for SID Monitoring</b:Title>
    <b:Year>2011</b:Year>
    <b:ConferenceName>Proceedings of the Annual Meeting of the Society of Amateur Radio Astronomers</b:ConferenceName>
    <b:City>Green Bank, WV.</b:City>
    <b:PeriodicalTitle>Annual Meeting of SARA at NRAO, Green Bank, WV</b:PeriodicalTitle>
    <b:RefOrder>15</b:RefOrder>
  </b:Source>
  <b:Source>
    <b:Tag>Fie112</b:Tag>
    <b:SourceType>ArticleInAPeriodical</b:SourceType>
    <b:Guid>{3134D87C-5F74-4651-A1FB-3F6C96874093}</b:Guid>
    <b:Author>
      <b:Author>
        <b:NameList>
          <b:Person>
            <b:Last>Fields</b:Last>
            <b:First>D</b:First>
          </b:Person>
          <b:Person>
            <b:Last>Kennedy</b:Last>
            <b:First>R.</b:First>
          </b:Person>
          <b:Person>
            <b:Last>Roy</b:Last>
            <b:First>K.</b:First>
          </b:Person>
        </b:NameList>
      </b:Author>
    </b:Author>
    <b:Title>Interplanetary Radio Transmission through Serial Ionospheric and Material Barriers</b:Title>
    <b:Year>2011</b:Year>
    <b:ConferenceName>Proceedings of the Seventh IAA Symposium on Realistic Near-Term Advanced Scientific Space Missions : Missions to the outer solar system and beyond. International Academy of Astronautics</b:ConferenceName>
    <b:City>Aosta, Italy</b:City>
    <b:PeriodicalTitle>Genta, Giancarlo, Ed; Proceedings of the Severnth IAA Symposium on Relalistic Near-Term Advanced Scientific Space Missions: Missions to the outer solar system and beyond.</b:PeriodicalTitle>
    <b:RefOrder>17</b:RefOrder>
  </b:Source>
  <b:Source>
    <b:Tag>Oxl14</b:Tag>
    <b:SourceType>ArticleInAPeriodical</b:SourceType>
    <b:Guid>{1AA2A07E-C76E-46D0-BBE8-3007FE8319F5}</b:Guid>
    <b:Author>
      <b:Author>
        <b:NameList>
          <b:Person>
            <b:Last>Oxley</b:Last>
            <b:First>P.</b:First>
          </b:Person>
          <b:Person>
            <b:Last>Fields</b:Last>
            <b:First>D.</b:First>
          </b:Person>
          <b:Person>
            <b:Last>Kurtz</b:Last>
            <b:First>S.</b:First>
          </b:Person>
        </b:NameList>
      </b:Author>
    </b:Author>
    <b:Title>RASDR2 Control and Analysis Software</b:Title>
    <b:Year>2014</b:Year>
    <b:ConferenceName>Proceedings of the 2014 SARA Conference</b:ConferenceName>
    <b:City>Green Bank, WV</b:City>
    <b:PeriodicalTitle>Proceedings of the Annual Meeting of the Society of Amateur Radio Astronomers.  NRAO, Green Bank WV</b:PeriodicalTitle>
    <b:RefOrder>11</b:RefOrder>
  </b:Source>
  <b:Source>
    <b:Tag>Vac14</b:Tag>
    <b:SourceType>ArticleInAPeriodical</b:SourceType>
    <b:Guid>{C414D8EA-E921-4999-A91A-B8698C23A8E3}</b:Guid>
    <b:Author>
      <b:Author>
        <b:NameList>
          <b:Person>
            <b:Last>Vacaliuc</b:Last>
            <b:First>B.</b:First>
          </b:Person>
          <b:Person>
            <b:Last>Fields</b:Last>
            <b:First>D.</b:First>
          </b:Person>
          <b:Person>
            <b:Last>Oxley</b:Last>
            <b:First>P.</b:First>
          </b:Person>
          <b:Person>
            <b:Last>Kurtz</b:Last>
            <b:First>S.</b:First>
          </b:Person>
          <b:Person>
            <b:Last>Lyster</b:Last>
            <b:First>C.</b:First>
          </b:Person>
          <b:Person>
            <b:Last>Vadoklis</b:Last>
            <b:First>R.</b:First>
          </b:Person>
          <b:Person>
            <b:Last>Tamosevicius</b:Last>
            <b:First>Z.</b:First>
          </b:Person>
        </b:NameList>
      </b:Author>
    </b:Author>
    <b:Title>Production Manufacturing Plan for RASDR2 Appliance</b:Title>
    <b:Year>2014</b:Year>
    <b:City>Green Bank, WV</b:City>
    <b:ConferenceName>Proceedings of the 2014 SARA Conference</b:ConferenceName>
    <b:PeriodicalTitle>Proceedings of the Annual Meeting of the Society of Amateur Radio Astronomers.  NRAO, Green Bank WV</b:PeriodicalTitle>
    <b:RefOrder>12</b:RefOrder>
  </b:Source>
  <b:Source>
    <b:Tag>Placeholder1</b:Tag>
    <b:SourceType>ConferenceProceedings</b:SourceType>
    <b:Guid>{9C83003F-9694-406B-8226-1B0866F45249}</b:Guid>
    <b:Author>
      <b:Author>
        <b:NameList>
          <b:Person>
            <b:Last>Oxley</b:Last>
            <b:First>P.</b:First>
          </b:Person>
          <b:Person>
            <b:Last>Fields</b:Last>
            <b:First>D.</b:First>
          </b:Person>
          <b:Person>
            <b:Last>Kurtz</b:Last>
            <b:First>S.</b:First>
          </b:Person>
        </b:NameList>
      </b:Author>
    </b:Author>
    <b:Title>RASDR2 Control and Analysis Software</b:Title>
    <b:Year>2014</b:Year>
    <b:ConferenceName>Proceedings of the 2014 SARA Conference</b:ConferenceName>
    <b:City>Green Bank, WV</b:City>
    <b:RefOrder>41</b:RefOrder>
  </b:Source>
  <b:Source>
    <b:Tag>JBe</b:Tag>
    <b:SourceType>InternetSite</b:SourceType>
    <b:Guid>{14359783-D9D6-44AD-A8F2-A585A3183718}</b:Guid>
    <b:Author>
      <b:Author>
        <b:NameList>
          <b:Person>
            <b:Last>Bernard</b:Last>
            <b:First>J.</b:First>
          </b:Person>
        </b:NameList>
      </b:Author>
    </b:Author>
    <b:Title>SpectraCyber I/II™ 1420 MHz Hydrogen Line Spectrometer Installation and Operation Manual No. SC1/2-2006</b:Title>
    <b:ProductionCompany>Carl Lyster through Radio Astronomy Supplies</b:ProductionCompany>
    <b:URL>http://www.ncra.tifr.res.in/rpl/facilities/4m-srt/SCI_IIManual.pdf</b:URL>
    <b:Year>2010</b:Year>
    <b:RefOrder>27</b:RefOrder>
  </b:Source>
  <b:Source>
    <b:Tag>NRA</b:Tag>
    <b:SourceType>InternetSite</b:SourceType>
    <b:Guid>{CBCEE2B2-2498-496F-AA60-F8646BE8BF5D}</b:Guid>
    <b:Author>
      <b:Author>
        <b:NameList>
          <b:Person>
            <b:Last>NRAO</b:Last>
          </b:Person>
        </b:NameList>
      </b:Author>
    </b:Author>
    <b:URL>http://www.gb.nrao.edu/epo/manual.pdf</b:URL>
    <b:Title>NATIONAL RADIO ASTRONOMY OBSERVATORY 40-FOOT RADIO TELESCOPE OPERATOR’S MANUAL</b:Title>
    <b:Year>2014</b:Year>
    <b:RefOrder>29</b:RefOrder>
  </b:Source>
  <b:Source>
    <b:Tag>Ral14</b:Tag>
    <b:SourceType>InternetSite</b:SourceType>
    <b:Guid>{7782DADB-DA63-4C4E-A28D-F92650509564}</b:Guid>
    <b:Author>
      <b:Author>
        <b:NameList>
          <b:Person>
            <b:Last>Ebay</b:Last>
          </b:Person>
        </b:NameList>
      </b:Author>
    </b:Author>
    <b:Title>Raltron CO19025-100.000MHz</b:Title>
    <b:Year>2014</b:Year>
    <b:URL>www.ebay.com</b:URL>
    <b:RefOrder>30</b:RefOrder>
  </b:Source>
  <b:Source>
    <b:Tag>Sil14</b:Tag>
    <b:SourceType>DocumentFromInternetSite</b:SourceType>
    <b:Guid>{1844CD8D-6C07-49BD-9EE8-2E2E3C20DBB8}</b:Guid>
    <b:Title>Silicon Bipolar MMIC 5␣ GHz</b:Title>
    <b:Year>2014</b:Year>
    <b:URL>http://www.qsl.net/n9zia/omnitracs/IAM81008.pdf</b:URL>
    <b:Author>
      <b:Author>
        <b:NameList>
          <b:Person>
            <b:Last>Hewlett-Packard</b:Last>
          </b:Person>
        </b:NameList>
      </b:Author>
    </b:Author>
    <b:RefOrder>33</b:RefOrder>
  </b:Source>
  <b:Source>
    <b:Tag>Min</b:Tag>
    <b:SourceType>DocumentFromInternetSite</b:SourceType>
    <b:Guid>{EF83671C-7443-4F0E-96FF-981F1A17F177}</b:Guid>
    <b:Author>
      <b:Author>
        <b:NameList>
          <b:Person>
            <b:Last>Minicircuits</b:Last>
          </b:Person>
        </b:NameList>
      </b:Author>
    </b:Author>
    <b:Title>Plugin High Pass Filter</b:Title>
    <b:URL>http://www.minicircuits.com/pdfs/PHP-100+.pdf</b:URL>
    <b:RefOrder>34</b:RefOrder>
  </b:Source>
  <b:Source>
    <b:Tag>Noo14</b:Tag>
    <b:SourceType>InternetSite</b:SourceType>
    <b:Guid>{9EAC4AFD-60D4-4CF3-9E32-065CF59620CA}</b:Guid>
    <b:Author>
      <b:Author>
        <b:NameList>
          <b:Person>
            <b:Last>Nooelec</b:Last>
          </b:Person>
        </b:NameList>
      </b:Author>
    </b:Author>
    <b:Title>Ham It Up v1.2 - RF Upconverter For Software Defined Radio</b:Title>
    <b:ProductionCompany>Nooelec</b:ProductionCompany>
    <b:Year>2014</b:Year>
    <b:URL>http://www.nooelec.com/store/ham-it-up-v1-0-rf-upconverter-for-software-defined-radio.html</b:URL>
    <b:RefOrder>35</b:RefOrder>
  </b:Source>
  <b:Source>
    <b:Tag>htt</b:Tag>
    <b:SourceType>InternetSite</b:SourceType>
    <b:Guid>{070134AF-3904-484D-99F7-0FF99424C2D5}</b:Guid>
    <b:URL>http://www.raltron.com/products/pdfspecs/clock_co15-co19.pdf</b:URL>
    <b:Title>Through hole clock oscillators – 3 state HCMOS compatible</b:Title>
    <b:ProductionCompany>Raltron</b:ProductionCompany>
    <b:Year>2014</b:Year>
    <b:Author>
      <b:Author>
        <b:NameList>
          <b:Person>
            <b:Last>Raltron</b:Last>
          </b:Person>
        </b:NameList>
      </b:Author>
    </b:Author>
    <b:RefOrder>31</b:RefOrder>
  </b:Source>
  <b:Source>
    <b:Tag>LFC14</b:Tag>
    <b:SourceType>InternetSite</b:SourceType>
    <b:Guid>{7EB04973-AAC6-4DBF-A5BC-8FBD864F898E}</b:Guid>
    <b:Title>LFCN-225</b:Title>
    <b:Year>2014</b:Year>
    <b:ProductionCompany>Mitron</b:ProductionCompany>
    <b:URL>http://www.mitron.cn/cxchanpin/Filters-n/LFCN-225.pdf</b:URL>
    <b:Author>
      <b:Author>
        <b:NameList>
          <b:Person>
            <b:Last>Miltron</b:Last>
          </b:Person>
        </b:NameList>
      </b:Author>
    </b:Author>
    <b:RefOrder>32</b:RefOrder>
  </b:Source>
  <b:Source>
    <b:Tag>RAS152</b:Tag>
    <b:SourceType>InternetSite</b:SourceType>
    <b:Guid>{9E1876EA-312A-4532-ABDE-3F2F949E0645}</b:Guid>
    <b:Author>
      <b:Author>
        <b:NameList>
          <b:Person>
            <b:Last>RASDRviewer</b:Last>
          </b:Person>
        </b:NameList>
      </b:Author>
    </b:Author>
    <b:Title>RASDRviewer downloads</b:Title>
    <b:InternetSiteTitle>RASDRviewer files</b:InternetSiteTitle>
    <b:Year>2015</b:Year>
    <b:URL>https://groups.yahoo.com/neo/groups/RASDR/files/RASDRviewerSoftware/</b:URL>
    <b:RefOrder>24</b:RefOrder>
  </b:Source>
  <b:Source>
    <b:Tag>Pos15</b:Tag>
    <b:SourceType>InternetSite</b:SourceType>
    <b:Guid>{DFC54CB0-4BC4-4CEF-B0D8-D7DFD0144EEF}</b:Guid>
    <b:Title>Postprocessing with Python</b:Title>
    <b:Year>2015</b:Year>
    <b:URL>https://groups.yahoo.com/neo/groups/RASDR/files/PostprocessingSoftware/</b:URL>
    <b:Author>
      <b:Author>
        <b:NameList>
          <b:Person>
            <b:Last>Postprocessing</b:Last>
            <b:First>RASDR</b:First>
          </b:Person>
        </b:NameList>
      </b:Author>
    </b:Author>
    <b:RefOrder>28</b:RefOrder>
  </b:Source>
  <b:Source>
    <b:Tag>Oxl142</b:Tag>
    <b:SourceType>ArticleInAPeriodical</b:SourceType>
    <b:Guid>{6CA08C29-C825-4BF1-84FB-B3E205660761}</b:Guid>
    <b:Author>
      <b:Author>
        <b:NameList>
          <b:Person>
            <b:Last>Oxley</b:Last>
            <b:First>P.</b:First>
          </b:Person>
          <b:Person>
            <b:Last>Fields</b:Last>
            <b:First>D.</b:First>
          </b:Person>
          <b:Person>
            <b:Last>Vacaliuc</b:Last>
            <b:First>B.</b:First>
          </b:Person>
          <b:Person>
            <b:Last>Ghigo.</b:Last>
            <b:First>C.</b:First>
            <b:Middle>Lyster and F.</b:Middle>
          </b:Person>
        </b:NameList>
      </b:Author>
    </b:Author>
    <b:Title>Detection of Narrow Spectral Features using RASDR2 and the NRAO 20m Telescope</b:Title>
    <b:Year>2014</b:Year>
    <b:Publisher>Journal of the Society of Amateur Radio Astronomers</b:Publisher>
    <b:Volume>p.90</b:Volume>
    <b:Issue>July-Aug</b:Issue>
    <b:RefOrder>26</b:RefOrder>
  </b:Source>
  <b:Source>
    <b:Tag>Git15</b:Tag>
    <b:SourceType>InternetSite</b:SourceType>
    <b:Guid>{CECB7662-86C9-4A97-A958-E6D172F5E587}</b:Guid>
    <b:Year>2015</b:Year>
    <b:InternetSiteTitle>“The RASDR Software Defined Radio project (developmental component)</b:InternetSiteTitle>
    <b:URL>https://github.com/myriadrf/RASDR</b:URL>
    <b:Author>
      <b:Author>
        <b:NameList>
          <b:Person>
            <b:Last>Github</b:Last>
          </b:Person>
        </b:NameList>
      </b:Author>
    </b:Author>
    <b:RefOrder>6</b:RefOrder>
  </b:Source>
  <b:Source>
    <b:Tag>RAS151</b:Tag>
    <b:SourceType>InternetSite</b:SourceType>
    <b:Guid>{3D888272-A09A-495C-9040-AE058F3F677D}</b:Guid>
    <b:Author>
      <b:Author>
        <b:NameList>
          <b:Person>
            <b:Last>Users</b:Last>
          </b:Person>
        </b:NameList>
      </b:Author>
    </b:Author>
    <b:Title>"RASDR User's Group"</b:Title>
    <b:Year>2015</b:Year>
    <b:URL>https://groups.yahoo.com/neo/groups/RASDR/info</b:URL>
    <b:RefOrder>5</b:RefOrder>
  </b:Source>
  <b:Source>
    <b:Tag>RAS15</b:Tag>
    <b:SourceType>InternetSite</b:SourceType>
    <b:Guid>{E37679C4-89E1-4D7C-8B60-625BD1E55FD5}</b:Guid>
    <b:Title>RASDR – Radio Astronomy Software Defined Radio</b:Title>
    <b:Year>2015</b:Year>
    <b:URL>http://www.radio-astronomy.org/rasdr</b:URL>
    <b:Author>
      <b:Author>
        <b:NameList>
          <b:Person>
            <b:Last>SARA</b:Last>
          </b:Person>
        </b:NameList>
      </b:Author>
    </b:Author>
    <b:InternetSiteTitle>SARA</b:InternetSiteTitle>
    <b:YearAccessed>2015</b:YearAccessed>
    <b:RefOrder>1</b:RefOrder>
  </b:Source>
  <b:Source>
    <b:Tag>RAS14</b:Tag>
    <b:SourceType>InternetSite</b:SourceType>
    <b:Guid>{C6201BF3-807A-43D2-96D7-6111C0DD094F}</b:Guid>
    <b:Author>
      <b:Author>
        <b:NameList>
          <b:Person>
            <b:Last>RASDRgroup</b:Last>
          </b:Person>
        </b:NameList>
      </b:Author>
    </b:Author>
    <b:Title>RASDR – Radio Astronomy Software Defined Radio</b:Title>
    <b:Year>2014</b:Year>
    <b:URL>http://rasdr.org</b:URL>
    <b:RefOrder>4</b:RefOrder>
  </b:Source>
  <b:Source>
    <b:Tag>NAS15</b:Tag>
    <b:SourceType>InternetSite</b:SourceType>
    <b:Guid>{69D2BE60-782C-4D94-A1A5-7755209068DE}</b:Guid>
    <b:Author>
      <b:Author>
        <b:NameList>
          <b:Person>
            <b:Last>NASA</b:Last>
          </b:Person>
        </b:NameList>
      </b:Author>
    </b:Author>
    <b:Title>Kepler Discoveries</b:Title>
    <b:InternetSiteTitle>Kepler</b:InternetSiteTitle>
    <b:ProductionCompany>NASA</b:ProductionCompany>
    <b:Year>2015</b:Year>
    <b:URL>http://kepler.nasa.gov/Mission/discoveries/</b:URL>
    <b:RefOrder>36</b:RefOrder>
  </b:Source>
  <b:Source>
    <b:Tag>Fie15</b:Tag>
    <b:SourceType>InternetSite</b:SourceType>
    <b:Guid>{5A3C5437-3CC9-4DE2-8107-0BEC3363BC1F}</b:Guid>
    <b:Author>
      <b:Author>
        <b:NameList>
          <b:Person>
            <b:Last>Fields</b:Last>
            <b:First>David</b:First>
          </b:Person>
          <b:Person>
            <b:Last>Shuch</b:Last>
            <b:First>Paul</b:First>
          </b:Person>
        </b:NameList>
      </b:Author>
    </b:Author>
    <b:Title>Frontiers of Radio Astronomy &amp; SETI </b:Title>
    <b:ProductionCompany>Third Tennessee Valley Interstellar Workshop, Nov 10-11, 2014, Oak Ridge, TN</b:ProductionCompany>
    <b:YearAccessed>2015</b:YearAccessed>
    <b:URL>https://www.youtube.com/watch?v=Ci4cwZtub5U</b:URL>
    <b:RefOrder>37</b:RefOrder>
  </b:Source>
</b:Sources>
</file>

<file path=customXml/itemProps1.xml><?xml version="1.0" encoding="utf-8"?>
<ds:datastoreItem xmlns:ds="http://schemas.openxmlformats.org/officeDocument/2006/customXml" ds:itemID="{6194EEA7-8A0C-44D5-A391-23CDCC8D01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2842</TotalTime>
  <Pages>62</Pages>
  <Words>13322</Words>
  <Characters>75936</Characters>
  <Application>Microsoft Office Word</Application>
  <DocSecurity>0</DocSecurity>
  <Lines>632</Lines>
  <Paragraphs>178</Paragraphs>
  <ScaleCrop>false</ScaleCrop>
  <HeadingPairs>
    <vt:vector size="2" baseType="variant">
      <vt:variant>
        <vt:lpstr>Title</vt:lpstr>
      </vt:variant>
      <vt:variant>
        <vt:i4>1</vt:i4>
      </vt:variant>
    </vt:vector>
  </HeadingPairs>
  <TitlesOfParts>
    <vt:vector size="1" baseType="lpstr">
      <vt:lpstr>RASDR User's Guide</vt:lpstr>
    </vt:vector>
  </TitlesOfParts>
  <Company>ESA</Company>
  <LinksUpToDate>false</LinksUpToDate>
  <CharactersWithSpaces>89080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RASDR User's Guide</dc:title>
  <dc:creator>David Fields</dc:creator>
  <cp:lastModifiedBy>Bogdan Vacaliuc</cp:lastModifiedBy>
  <cp:revision>44</cp:revision>
  <cp:lastPrinted>2015-05-23T22:04:00Z</cp:lastPrinted>
  <dcterms:created xsi:type="dcterms:W3CDTF">2015-03-13T15:55:00Z</dcterms:created>
  <dcterms:modified xsi:type="dcterms:W3CDTF">2015-05-23T22:04:00Z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msSitename">
    <vt:lpwstr/>
  </property>
  <property fmtid="{D5CDD505-2E9C-101B-9397-08002B2CF9AE}" pid="3" name="bmsSitename2">
    <vt:lpwstr/>
  </property>
  <property fmtid="{D5CDD505-2E9C-101B-9397-08002B2CF9AE}" pid="4" name="bmsAddress">
    <vt:lpwstr/>
  </property>
  <property fmtid="{D5CDD505-2E9C-101B-9397-08002B2CF9AE}" pid="5" name="bmsPhoneFax">
    <vt:lpwstr/>
  </property>
  <property fmtid="{D5CDD505-2E9C-101B-9397-08002B2CF9AE}" pid="6" name="Organisational entity">
    <vt:lpwstr/>
  </property>
</Properties>
</file>