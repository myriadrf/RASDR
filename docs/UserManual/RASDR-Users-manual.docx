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0456" w:rsidRDefault="00E80456" w:rsidP="00E80456">
      <w:pPr>
        <w:pStyle w:val="Title"/>
        <w:jc w:val="center"/>
      </w:pPr>
    </w:p>
    <w:p w:rsidR="00E80456" w:rsidRDefault="00E80456" w:rsidP="00E80456">
      <w:pPr>
        <w:pStyle w:val="Title"/>
        <w:jc w:val="center"/>
      </w:pPr>
    </w:p>
    <w:p w:rsidR="00E80456" w:rsidRDefault="00E80456" w:rsidP="00E80456">
      <w:pPr>
        <w:pStyle w:val="Title"/>
        <w:jc w:val="center"/>
      </w:pPr>
    </w:p>
    <w:p w:rsidR="00E80456" w:rsidRDefault="00476CF8" w:rsidP="00E80456">
      <w:pPr>
        <w:pStyle w:val="Title"/>
        <w:jc w:val="center"/>
      </w:pPr>
      <w:r>
        <w:t>RASDR</w:t>
      </w:r>
      <w:r w:rsidR="00E80456">
        <w:t xml:space="preserve"> </w:t>
      </w:r>
      <w:proofErr w:type="spellStart"/>
      <w:r w:rsidR="00E80456">
        <w:t xml:space="preserve">Users </w:t>
      </w:r>
      <w:r w:rsidR="00C476A5">
        <w:t>Manual</w:t>
      </w:r>
      <w:proofErr w:type="spellEnd"/>
    </w:p>
    <w:p w:rsidR="00E80456" w:rsidRDefault="00E80456" w:rsidP="00E80456">
      <w:pPr>
        <w:pStyle w:val="Title"/>
        <w:jc w:val="center"/>
      </w:pPr>
    </w:p>
    <w:p w:rsidR="00E80456" w:rsidRPr="00E80456" w:rsidRDefault="00E80456" w:rsidP="00E80456">
      <w:pPr>
        <w:pStyle w:val="Title"/>
        <w:jc w:val="center"/>
        <w:rPr>
          <w:sz w:val="44"/>
          <w:szCs w:val="44"/>
        </w:rPr>
      </w:pPr>
      <w:proofErr w:type="gramStart"/>
      <w:r w:rsidRPr="00E80456">
        <w:rPr>
          <w:sz w:val="44"/>
          <w:szCs w:val="44"/>
        </w:rPr>
        <w:t>supporting</w:t>
      </w:r>
      <w:proofErr w:type="gramEnd"/>
    </w:p>
    <w:p w:rsidR="00E80456" w:rsidRDefault="00E80456" w:rsidP="00E80456">
      <w:pPr>
        <w:pStyle w:val="Title"/>
        <w:jc w:val="center"/>
      </w:pPr>
    </w:p>
    <w:p w:rsidR="00232510" w:rsidRPr="00E80456" w:rsidRDefault="00476CF8" w:rsidP="00E80456">
      <w:pPr>
        <w:pStyle w:val="Title"/>
        <w:jc w:val="center"/>
        <w:rPr>
          <w:sz w:val="44"/>
          <w:szCs w:val="44"/>
        </w:rPr>
      </w:pPr>
      <w:r w:rsidRPr="00E80456">
        <w:rPr>
          <w:sz w:val="44"/>
          <w:szCs w:val="44"/>
        </w:rPr>
        <w:t>Software Defined Receiver for Radio Astronomy</w:t>
      </w:r>
    </w:p>
    <w:p w:rsidR="00232510" w:rsidRDefault="00232510" w:rsidP="00232510">
      <w:pPr>
        <w:rPr>
          <w:rFonts w:asciiTheme="majorHAnsi" w:eastAsiaTheme="majorEastAsia" w:hAnsiTheme="majorHAnsi" w:cstheme="majorBidi"/>
          <w:color w:val="17365D" w:themeColor="text2" w:themeShade="BF"/>
          <w:spacing w:val="5"/>
          <w:kern w:val="28"/>
          <w:sz w:val="52"/>
          <w:szCs w:val="52"/>
        </w:rPr>
      </w:pPr>
      <w:r>
        <w:br w:type="page"/>
      </w:r>
    </w:p>
    <w:p w:rsidR="00E80456" w:rsidRPr="00E80456" w:rsidRDefault="00E80456" w:rsidP="00E80456">
      <w:pPr>
        <w:pStyle w:val="Title"/>
        <w:jc w:val="center"/>
      </w:pPr>
      <w:r w:rsidRPr="00E80456">
        <w:lastRenderedPageBreak/>
        <w:t xml:space="preserve">RASDR </w:t>
      </w:r>
      <w:proofErr w:type="spellStart"/>
      <w:r w:rsidRPr="00E80456">
        <w:t xml:space="preserve">Users </w:t>
      </w:r>
      <w:r w:rsidR="007E3B6A">
        <w:t>Manual</w:t>
      </w:r>
      <w:proofErr w:type="spellEnd"/>
    </w:p>
    <w:p w:rsidR="00E80456" w:rsidRPr="00E80456" w:rsidRDefault="00E80456" w:rsidP="00E80456">
      <w:pPr>
        <w:pStyle w:val="Title"/>
        <w:jc w:val="center"/>
      </w:pPr>
    </w:p>
    <w:p w:rsidR="00E80456" w:rsidRPr="00E80456" w:rsidRDefault="00E80456" w:rsidP="00E80456">
      <w:pPr>
        <w:pStyle w:val="Title"/>
        <w:jc w:val="center"/>
        <w:rPr>
          <w:sz w:val="44"/>
          <w:szCs w:val="44"/>
        </w:rPr>
      </w:pPr>
      <w:proofErr w:type="gramStart"/>
      <w:r w:rsidRPr="00E80456">
        <w:rPr>
          <w:sz w:val="44"/>
          <w:szCs w:val="44"/>
        </w:rPr>
        <w:t>supporting</w:t>
      </w:r>
      <w:proofErr w:type="gramEnd"/>
    </w:p>
    <w:p w:rsidR="00E80456" w:rsidRPr="00E80456" w:rsidRDefault="00E80456" w:rsidP="00E80456">
      <w:pPr>
        <w:pStyle w:val="Title"/>
        <w:jc w:val="center"/>
        <w:rPr>
          <w:sz w:val="44"/>
          <w:szCs w:val="44"/>
        </w:rPr>
      </w:pPr>
    </w:p>
    <w:p w:rsidR="00E80456" w:rsidRPr="00E80456" w:rsidRDefault="00E80456" w:rsidP="00E80456">
      <w:pPr>
        <w:pStyle w:val="Title"/>
        <w:jc w:val="center"/>
        <w:rPr>
          <w:sz w:val="44"/>
          <w:szCs w:val="44"/>
        </w:rPr>
      </w:pPr>
      <w:r w:rsidRPr="00E80456">
        <w:rPr>
          <w:sz w:val="44"/>
          <w:szCs w:val="44"/>
        </w:rPr>
        <w:t>Software Defined Receiver for Radio Astronomy</w:t>
      </w:r>
    </w:p>
    <w:p w:rsidR="00EF2E0B" w:rsidRDefault="00232510" w:rsidP="00232510">
      <w:pPr>
        <w:pStyle w:val="TOCHeading"/>
        <w:tabs>
          <w:tab w:val="left" w:pos="4089"/>
        </w:tabs>
        <w:rPr>
          <w:color w:val="4F81BD" w:themeColor="accent1"/>
          <w:sz w:val="24"/>
          <w:szCs w:val="24"/>
        </w:rPr>
      </w:pPr>
      <w:r>
        <w:rPr>
          <w:color w:val="4F81BD" w:themeColor="accent1"/>
          <w:sz w:val="24"/>
          <w:szCs w:val="24"/>
        </w:rPr>
        <w:tab/>
      </w:r>
    </w:p>
    <w:sdt>
      <w:sdtPr>
        <w:rPr>
          <w:rFonts w:ascii="Times New Roman" w:eastAsiaTheme="minorHAnsi" w:hAnsi="Times New Roman" w:cs="Times New Roman"/>
          <w:b w:val="0"/>
          <w:bCs w:val="0"/>
          <w:color w:val="auto"/>
          <w:sz w:val="24"/>
          <w:szCs w:val="24"/>
        </w:rPr>
        <w:id w:val="9351127"/>
        <w:docPartObj>
          <w:docPartGallery w:val="Table of Contents"/>
          <w:docPartUnique/>
        </w:docPartObj>
      </w:sdtPr>
      <w:sdtContent>
        <w:p w:rsidR="00B75A65" w:rsidRDefault="00B75A65">
          <w:pPr>
            <w:pStyle w:val="TOCHeading"/>
          </w:pPr>
          <w:r>
            <w:t>Table of Contents</w:t>
          </w:r>
        </w:p>
        <w:p w:rsidR="00D3074F" w:rsidRDefault="00E152C1">
          <w:pPr>
            <w:pStyle w:val="TOC3"/>
            <w:tabs>
              <w:tab w:val="right" w:leader="dot" w:pos="9350"/>
            </w:tabs>
            <w:rPr>
              <w:rFonts w:asciiTheme="minorHAnsi" w:eastAsiaTheme="minorEastAsia" w:hAnsiTheme="minorHAnsi" w:cstheme="minorBidi"/>
              <w:noProof/>
              <w:sz w:val="22"/>
              <w:szCs w:val="22"/>
            </w:rPr>
          </w:pPr>
          <w:r>
            <w:fldChar w:fldCharType="begin"/>
          </w:r>
          <w:r w:rsidR="00B75A65">
            <w:instrText xml:space="preserve"> TOC \o "1-3" \h \z \u </w:instrText>
          </w:r>
          <w:r>
            <w:fldChar w:fldCharType="separate"/>
          </w:r>
          <w:hyperlink w:anchor="_Toc414010568" w:history="1">
            <w:r w:rsidR="00D3074F" w:rsidRPr="00313D7F">
              <w:rPr>
                <w:rStyle w:val="Hyperlink"/>
                <w:noProof/>
              </w:rPr>
              <w:t>List of  Figures</w:t>
            </w:r>
            <w:r w:rsidR="00D3074F">
              <w:rPr>
                <w:noProof/>
                <w:webHidden/>
              </w:rPr>
              <w:tab/>
            </w:r>
            <w:r>
              <w:rPr>
                <w:noProof/>
                <w:webHidden/>
              </w:rPr>
              <w:fldChar w:fldCharType="begin"/>
            </w:r>
            <w:r w:rsidR="00D3074F">
              <w:rPr>
                <w:noProof/>
                <w:webHidden/>
              </w:rPr>
              <w:instrText xml:space="preserve"> PAGEREF _Toc414010568 \h </w:instrText>
            </w:r>
            <w:r>
              <w:rPr>
                <w:noProof/>
                <w:webHidden/>
              </w:rPr>
            </w:r>
            <w:r>
              <w:rPr>
                <w:noProof/>
                <w:webHidden/>
              </w:rPr>
              <w:fldChar w:fldCharType="separate"/>
            </w:r>
            <w:r w:rsidR="00492970">
              <w:rPr>
                <w:noProof/>
                <w:webHidden/>
              </w:rPr>
              <w:t>5</w:t>
            </w:r>
            <w:r>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569" w:history="1">
            <w:r w:rsidR="00D3074F" w:rsidRPr="00313D7F">
              <w:rPr>
                <w:rStyle w:val="Hyperlink"/>
                <w:noProof/>
              </w:rPr>
              <w:t>List of Tables</w:t>
            </w:r>
            <w:r w:rsidR="00D3074F">
              <w:rPr>
                <w:noProof/>
                <w:webHidden/>
              </w:rPr>
              <w:tab/>
            </w:r>
            <w:r w:rsidR="00E152C1">
              <w:rPr>
                <w:noProof/>
                <w:webHidden/>
              </w:rPr>
              <w:fldChar w:fldCharType="begin"/>
            </w:r>
            <w:r w:rsidR="00D3074F">
              <w:rPr>
                <w:noProof/>
                <w:webHidden/>
              </w:rPr>
              <w:instrText xml:space="preserve"> PAGEREF _Toc414010569 \h </w:instrText>
            </w:r>
            <w:r w:rsidR="00E152C1">
              <w:rPr>
                <w:noProof/>
                <w:webHidden/>
              </w:rPr>
            </w:r>
            <w:r w:rsidR="00E152C1">
              <w:rPr>
                <w:noProof/>
                <w:webHidden/>
              </w:rPr>
              <w:fldChar w:fldCharType="separate"/>
            </w:r>
            <w:r w:rsidR="00492970">
              <w:rPr>
                <w:noProof/>
                <w:webHidden/>
              </w:rPr>
              <w:t>7</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570" w:history="1">
            <w:r w:rsidR="00D3074F" w:rsidRPr="00313D7F">
              <w:rPr>
                <w:rStyle w:val="Hyperlink"/>
                <w:noProof/>
              </w:rPr>
              <w:t>Forward</w:t>
            </w:r>
            <w:r w:rsidR="00D3074F">
              <w:rPr>
                <w:noProof/>
                <w:webHidden/>
              </w:rPr>
              <w:tab/>
            </w:r>
            <w:r w:rsidR="00E152C1">
              <w:rPr>
                <w:noProof/>
                <w:webHidden/>
              </w:rPr>
              <w:fldChar w:fldCharType="begin"/>
            </w:r>
            <w:r w:rsidR="00D3074F">
              <w:rPr>
                <w:noProof/>
                <w:webHidden/>
              </w:rPr>
              <w:instrText xml:space="preserve"> PAGEREF _Toc414010570 \h </w:instrText>
            </w:r>
            <w:r w:rsidR="00E152C1">
              <w:rPr>
                <w:noProof/>
                <w:webHidden/>
              </w:rPr>
            </w:r>
            <w:r w:rsidR="00E152C1">
              <w:rPr>
                <w:noProof/>
                <w:webHidden/>
              </w:rPr>
              <w:fldChar w:fldCharType="separate"/>
            </w:r>
            <w:r w:rsidR="00492970">
              <w:rPr>
                <w:noProof/>
                <w:webHidden/>
              </w:rPr>
              <w:t>8</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571" w:history="1">
            <w:r w:rsidR="00D3074F" w:rsidRPr="00313D7F">
              <w:rPr>
                <w:rStyle w:val="Hyperlink"/>
                <w:noProof/>
              </w:rPr>
              <w:t>Abstract</w:t>
            </w:r>
            <w:r w:rsidR="00D3074F">
              <w:rPr>
                <w:noProof/>
                <w:webHidden/>
              </w:rPr>
              <w:tab/>
            </w:r>
            <w:r w:rsidR="00E152C1">
              <w:rPr>
                <w:noProof/>
                <w:webHidden/>
              </w:rPr>
              <w:fldChar w:fldCharType="begin"/>
            </w:r>
            <w:r w:rsidR="00D3074F">
              <w:rPr>
                <w:noProof/>
                <w:webHidden/>
              </w:rPr>
              <w:instrText xml:space="preserve"> PAGEREF _Toc414010571 \h </w:instrText>
            </w:r>
            <w:r w:rsidR="00E152C1">
              <w:rPr>
                <w:noProof/>
                <w:webHidden/>
              </w:rPr>
            </w:r>
            <w:r w:rsidR="00E152C1">
              <w:rPr>
                <w:noProof/>
                <w:webHidden/>
              </w:rPr>
              <w:fldChar w:fldCharType="separate"/>
            </w:r>
            <w:r w:rsidR="00492970">
              <w:rPr>
                <w:noProof/>
                <w:webHidden/>
              </w:rPr>
              <w:t>8</w:t>
            </w:r>
            <w:r w:rsidR="00E152C1">
              <w:rPr>
                <w:noProof/>
                <w:webHidden/>
              </w:rPr>
              <w:fldChar w:fldCharType="end"/>
            </w:r>
          </w:hyperlink>
        </w:p>
        <w:p w:rsidR="00D3074F" w:rsidRDefault="004527AB">
          <w:pPr>
            <w:pStyle w:val="TOC1"/>
            <w:tabs>
              <w:tab w:val="left" w:pos="480"/>
              <w:tab w:val="right" w:leader="dot" w:pos="9350"/>
            </w:tabs>
            <w:rPr>
              <w:rFonts w:asciiTheme="minorHAnsi" w:eastAsiaTheme="minorEastAsia" w:hAnsiTheme="minorHAnsi" w:cstheme="minorBidi"/>
              <w:noProof/>
              <w:sz w:val="22"/>
              <w:szCs w:val="22"/>
            </w:rPr>
          </w:pPr>
          <w:hyperlink w:anchor="_Toc414010572" w:history="1">
            <w:r w:rsidR="00D3074F" w:rsidRPr="00313D7F">
              <w:rPr>
                <w:rStyle w:val="Hyperlink"/>
                <w:noProof/>
              </w:rPr>
              <w:t>1)</w:t>
            </w:r>
            <w:r w:rsidR="00D3074F">
              <w:rPr>
                <w:rFonts w:asciiTheme="minorHAnsi" w:eastAsiaTheme="minorEastAsia" w:hAnsiTheme="minorHAnsi" w:cstheme="minorBidi"/>
                <w:noProof/>
                <w:sz w:val="22"/>
                <w:szCs w:val="22"/>
              </w:rPr>
              <w:tab/>
            </w:r>
            <w:r w:rsidR="00D3074F" w:rsidRPr="00313D7F">
              <w:rPr>
                <w:rStyle w:val="Hyperlink"/>
                <w:noProof/>
              </w:rPr>
              <w:t>README First</w:t>
            </w:r>
            <w:r w:rsidR="00D3074F">
              <w:rPr>
                <w:noProof/>
                <w:webHidden/>
              </w:rPr>
              <w:tab/>
            </w:r>
            <w:r w:rsidR="00E152C1">
              <w:rPr>
                <w:noProof/>
                <w:webHidden/>
              </w:rPr>
              <w:fldChar w:fldCharType="begin"/>
            </w:r>
            <w:r w:rsidR="00D3074F">
              <w:rPr>
                <w:noProof/>
                <w:webHidden/>
              </w:rPr>
              <w:instrText xml:space="preserve"> PAGEREF _Toc414010572 \h </w:instrText>
            </w:r>
            <w:r w:rsidR="00E152C1">
              <w:rPr>
                <w:noProof/>
                <w:webHidden/>
              </w:rPr>
            </w:r>
            <w:r w:rsidR="00E152C1">
              <w:rPr>
                <w:noProof/>
                <w:webHidden/>
              </w:rPr>
              <w:fldChar w:fldCharType="separate"/>
            </w:r>
            <w:r w:rsidR="00492970">
              <w:rPr>
                <w:noProof/>
                <w:webHidden/>
              </w:rPr>
              <w:t>9</w:t>
            </w:r>
            <w:r w:rsidR="00E152C1">
              <w:rPr>
                <w:noProof/>
                <w:webHidden/>
              </w:rPr>
              <w:fldChar w:fldCharType="end"/>
            </w:r>
          </w:hyperlink>
        </w:p>
        <w:p w:rsidR="00D3074F" w:rsidRDefault="004527AB">
          <w:pPr>
            <w:pStyle w:val="TOC1"/>
            <w:tabs>
              <w:tab w:val="left" w:pos="480"/>
              <w:tab w:val="right" w:leader="dot" w:pos="9350"/>
            </w:tabs>
            <w:rPr>
              <w:rFonts w:asciiTheme="minorHAnsi" w:eastAsiaTheme="minorEastAsia" w:hAnsiTheme="minorHAnsi" w:cstheme="minorBidi"/>
              <w:noProof/>
              <w:sz w:val="22"/>
              <w:szCs w:val="22"/>
            </w:rPr>
          </w:pPr>
          <w:hyperlink w:anchor="_Toc414010573" w:history="1">
            <w:r w:rsidR="00D3074F" w:rsidRPr="00313D7F">
              <w:rPr>
                <w:rStyle w:val="Hyperlink"/>
                <w:noProof/>
              </w:rPr>
              <w:t>2)</w:t>
            </w:r>
            <w:r w:rsidR="00D3074F">
              <w:rPr>
                <w:rFonts w:asciiTheme="minorHAnsi" w:eastAsiaTheme="minorEastAsia" w:hAnsiTheme="minorHAnsi" w:cstheme="minorBidi"/>
                <w:noProof/>
                <w:sz w:val="22"/>
                <w:szCs w:val="22"/>
              </w:rPr>
              <w:tab/>
            </w:r>
            <w:r w:rsidR="00D3074F" w:rsidRPr="00313D7F">
              <w:rPr>
                <w:rStyle w:val="Hyperlink"/>
                <w:noProof/>
              </w:rPr>
              <w:t>RASDR goals and description</w:t>
            </w:r>
            <w:r w:rsidR="00D3074F">
              <w:rPr>
                <w:noProof/>
                <w:webHidden/>
              </w:rPr>
              <w:tab/>
            </w:r>
            <w:r w:rsidR="00E152C1">
              <w:rPr>
                <w:noProof/>
                <w:webHidden/>
              </w:rPr>
              <w:fldChar w:fldCharType="begin"/>
            </w:r>
            <w:r w:rsidR="00D3074F">
              <w:rPr>
                <w:noProof/>
                <w:webHidden/>
              </w:rPr>
              <w:instrText xml:space="preserve"> PAGEREF _Toc414010573 \h </w:instrText>
            </w:r>
            <w:r w:rsidR="00E152C1">
              <w:rPr>
                <w:noProof/>
                <w:webHidden/>
              </w:rPr>
            </w:r>
            <w:r w:rsidR="00E152C1">
              <w:rPr>
                <w:noProof/>
                <w:webHidden/>
              </w:rPr>
              <w:fldChar w:fldCharType="separate"/>
            </w:r>
            <w:r w:rsidR="00492970">
              <w:rPr>
                <w:noProof/>
                <w:webHidden/>
              </w:rPr>
              <w:t>9</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574"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A Software-Defined Receiver for Amateur Radio Astronomers</w:t>
            </w:r>
            <w:r w:rsidR="00D3074F">
              <w:rPr>
                <w:noProof/>
                <w:webHidden/>
              </w:rPr>
              <w:tab/>
            </w:r>
            <w:r w:rsidR="00E152C1">
              <w:rPr>
                <w:noProof/>
                <w:webHidden/>
              </w:rPr>
              <w:fldChar w:fldCharType="begin"/>
            </w:r>
            <w:r w:rsidR="00D3074F">
              <w:rPr>
                <w:noProof/>
                <w:webHidden/>
              </w:rPr>
              <w:instrText xml:space="preserve"> PAGEREF _Toc414010574 \h </w:instrText>
            </w:r>
            <w:r w:rsidR="00E152C1">
              <w:rPr>
                <w:noProof/>
                <w:webHidden/>
              </w:rPr>
            </w:r>
            <w:r w:rsidR="00E152C1">
              <w:rPr>
                <w:noProof/>
                <w:webHidden/>
              </w:rPr>
              <w:fldChar w:fldCharType="separate"/>
            </w:r>
            <w:r w:rsidR="00492970">
              <w:rPr>
                <w:noProof/>
                <w:webHidden/>
              </w:rPr>
              <w:t>9</w:t>
            </w:r>
            <w:r w:rsidR="00E152C1">
              <w:rPr>
                <w:noProof/>
                <w:webHidden/>
              </w:rPr>
              <w:fldChar w:fldCharType="end"/>
            </w:r>
          </w:hyperlink>
        </w:p>
        <w:p w:rsidR="00D3074F" w:rsidRDefault="004527AB">
          <w:pPr>
            <w:pStyle w:val="TOC2"/>
            <w:tabs>
              <w:tab w:val="left" w:pos="880"/>
              <w:tab w:val="right" w:leader="dot" w:pos="9350"/>
            </w:tabs>
            <w:rPr>
              <w:rFonts w:asciiTheme="minorHAnsi" w:eastAsiaTheme="minorEastAsia" w:hAnsiTheme="minorHAnsi" w:cstheme="minorBidi"/>
              <w:noProof/>
              <w:sz w:val="22"/>
              <w:szCs w:val="22"/>
            </w:rPr>
          </w:pPr>
          <w:hyperlink w:anchor="_Toc414010575"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The RASDR Community:  Developer’s group and User’s group</w:t>
            </w:r>
            <w:r w:rsidR="00D3074F">
              <w:rPr>
                <w:noProof/>
                <w:webHidden/>
              </w:rPr>
              <w:tab/>
            </w:r>
            <w:r w:rsidR="00E152C1">
              <w:rPr>
                <w:noProof/>
                <w:webHidden/>
              </w:rPr>
              <w:fldChar w:fldCharType="begin"/>
            </w:r>
            <w:r w:rsidR="00D3074F">
              <w:rPr>
                <w:noProof/>
                <w:webHidden/>
              </w:rPr>
              <w:instrText xml:space="preserve"> PAGEREF _Toc414010575 \h </w:instrText>
            </w:r>
            <w:r w:rsidR="00E152C1">
              <w:rPr>
                <w:noProof/>
                <w:webHidden/>
              </w:rPr>
            </w:r>
            <w:r w:rsidR="00E152C1">
              <w:rPr>
                <w:noProof/>
                <w:webHidden/>
              </w:rPr>
              <w:fldChar w:fldCharType="separate"/>
            </w:r>
            <w:r w:rsidR="00492970">
              <w:rPr>
                <w:noProof/>
                <w:webHidden/>
              </w:rPr>
              <w:t>10</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576"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Power and Data Transfer Considerations</w:t>
            </w:r>
            <w:r w:rsidR="00D3074F">
              <w:rPr>
                <w:noProof/>
                <w:webHidden/>
              </w:rPr>
              <w:tab/>
            </w:r>
            <w:r w:rsidR="00E152C1">
              <w:rPr>
                <w:noProof/>
                <w:webHidden/>
              </w:rPr>
              <w:fldChar w:fldCharType="begin"/>
            </w:r>
            <w:r w:rsidR="00D3074F">
              <w:rPr>
                <w:noProof/>
                <w:webHidden/>
              </w:rPr>
              <w:instrText xml:space="preserve"> PAGEREF _Toc414010576 \h </w:instrText>
            </w:r>
            <w:r w:rsidR="00E152C1">
              <w:rPr>
                <w:noProof/>
                <w:webHidden/>
              </w:rPr>
            </w:r>
            <w:r w:rsidR="00E152C1">
              <w:rPr>
                <w:noProof/>
                <w:webHidden/>
              </w:rPr>
              <w:fldChar w:fldCharType="separate"/>
            </w:r>
            <w:r w:rsidR="00492970">
              <w:rPr>
                <w:noProof/>
                <w:webHidden/>
              </w:rPr>
              <w:t>10</w:t>
            </w:r>
            <w:r w:rsidR="00E152C1">
              <w:rPr>
                <w:noProof/>
                <w:webHidden/>
              </w:rPr>
              <w:fldChar w:fldCharType="end"/>
            </w:r>
          </w:hyperlink>
        </w:p>
        <w:p w:rsidR="00D3074F" w:rsidRDefault="004527AB">
          <w:pPr>
            <w:pStyle w:val="TOC2"/>
            <w:tabs>
              <w:tab w:val="left" w:pos="880"/>
              <w:tab w:val="right" w:leader="dot" w:pos="9350"/>
            </w:tabs>
            <w:rPr>
              <w:rFonts w:asciiTheme="minorHAnsi" w:eastAsiaTheme="minorEastAsia" w:hAnsiTheme="minorHAnsi" w:cstheme="minorBidi"/>
              <w:noProof/>
              <w:sz w:val="22"/>
              <w:szCs w:val="22"/>
            </w:rPr>
          </w:pPr>
          <w:hyperlink w:anchor="_Toc414010577" w:history="1">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Operation of RASDR in Various Radio Astronomy Bands</w:t>
            </w:r>
            <w:r w:rsidR="00D3074F">
              <w:rPr>
                <w:noProof/>
                <w:webHidden/>
              </w:rPr>
              <w:tab/>
            </w:r>
            <w:r w:rsidR="00E152C1">
              <w:rPr>
                <w:noProof/>
                <w:webHidden/>
              </w:rPr>
              <w:fldChar w:fldCharType="begin"/>
            </w:r>
            <w:r w:rsidR="00D3074F">
              <w:rPr>
                <w:noProof/>
                <w:webHidden/>
              </w:rPr>
              <w:instrText xml:space="preserve"> PAGEREF _Toc414010577 \h </w:instrText>
            </w:r>
            <w:r w:rsidR="00E152C1">
              <w:rPr>
                <w:noProof/>
                <w:webHidden/>
              </w:rPr>
            </w:r>
            <w:r w:rsidR="00E152C1">
              <w:rPr>
                <w:noProof/>
                <w:webHidden/>
              </w:rPr>
              <w:fldChar w:fldCharType="separate"/>
            </w:r>
            <w:r w:rsidR="00492970">
              <w:rPr>
                <w:noProof/>
                <w:webHidden/>
              </w:rPr>
              <w:t>11</w:t>
            </w:r>
            <w:r w:rsidR="00E152C1">
              <w:rPr>
                <w:noProof/>
                <w:webHidden/>
              </w:rPr>
              <w:fldChar w:fldCharType="end"/>
            </w:r>
          </w:hyperlink>
        </w:p>
        <w:p w:rsidR="00D3074F" w:rsidRDefault="004527AB">
          <w:pPr>
            <w:pStyle w:val="TOC1"/>
            <w:tabs>
              <w:tab w:val="left" w:pos="480"/>
              <w:tab w:val="right" w:leader="dot" w:pos="9350"/>
            </w:tabs>
            <w:rPr>
              <w:rFonts w:asciiTheme="minorHAnsi" w:eastAsiaTheme="minorEastAsia" w:hAnsiTheme="minorHAnsi" w:cstheme="minorBidi"/>
              <w:noProof/>
              <w:sz w:val="22"/>
              <w:szCs w:val="22"/>
            </w:rPr>
          </w:pPr>
          <w:hyperlink w:anchor="_Toc414010578" w:history="1">
            <w:r w:rsidR="00D3074F" w:rsidRPr="00313D7F">
              <w:rPr>
                <w:rStyle w:val="Hyperlink"/>
                <w:noProof/>
              </w:rPr>
              <w:t>3)</w:t>
            </w:r>
            <w:r w:rsidR="00D3074F">
              <w:rPr>
                <w:rFonts w:asciiTheme="minorHAnsi" w:eastAsiaTheme="minorEastAsia" w:hAnsiTheme="minorHAnsi" w:cstheme="minorBidi"/>
                <w:noProof/>
                <w:sz w:val="22"/>
                <w:szCs w:val="22"/>
              </w:rPr>
              <w:tab/>
            </w:r>
            <w:r w:rsidR="00D3074F" w:rsidRPr="00313D7F">
              <w:rPr>
                <w:rStyle w:val="Hyperlink"/>
                <w:noProof/>
              </w:rPr>
              <w:t>The RASDR Software Defined Receiver (hardware)</w:t>
            </w:r>
            <w:r w:rsidR="00D3074F">
              <w:rPr>
                <w:noProof/>
                <w:webHidden/>
              </w:rPr>
              <w:tab/>
            </w:r>
            <w:r w:rsidR="00E152C1">
              <w:rPr>
                <w:noProof/>
                <w:webHidden/>
              </w:rPr>
              <w:fldChar w:fldCharType="begin"/>
            </w:r>
            <w:r w:rsidR="00D3074F">
              <w:rPr>
                <w:noProof/>
                <w:webHidden/>
              </w:rPr>
              <w:instrText xml:space="preserve"> PAGEREF _Toc414010578 \h </w:instrText>
            </w:r>
            <w:r w:rsidR="00E152C1">
              <w:rPr>
                <w:noProof/>
                <w:webHidden/>
              </w:rPr>
            </w:r>
            <w:r w:rsidR="00E152C1">
              <w:rPr>
                <w:noProof/>
                <w:webHidden/>
              </w:rPr>
              <w:fldChar w:fldCharType="separate"/>
            </w:r>
            <w:r w:rsidR="00492970">
              <w:rPr>
                <w:noProof/>
                <w:webHidden/>
              </w:rPr>
              <w:t>13</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579"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Specifications</w:t>
            </w:r>
            <w:r w:rsidR="00D3074F">
              <w:rPr>
                <w:noProof/>
                <w:webHidden/>
              </w:rPr>
              <w:tab/>
            </w:r>
            <w:r w:rsidR="00E152C1">
              <w:rPr>
                <w:noProof/>
                <w:webHidden/>
              </w:rPr>
              <w:fldChar w:fldCharType="begin"/>
            </w:r>
            <w:r w:rsidR="00D3074F">
              <w:rPr>
                <w:noProof/>
                <w:webHidden/>
              </w:rPr>
              <w:instrText xml:space="preserve"> PAGEREF _Toc414010579 \h </w:instrText>
            </w:r>
            <w:r w:rsidR="00E152C1">
              <w:rPr>
                <w:noProof/>
                <w:webHidden/>
              </w:rPr>
            </w:r>
            <w:r w:rsidR="00E152C1">
              <w:rPr>
                <w:noProof/>
                <w:webHidden/>
              </w:rPr>
              <w:fldChar w:fldCharType="separate"/>
            </w:r>
            <w:r w:rsidR="00492970">
              <w:rPr>
                <w:noProof/>
                <w:webHidden/>
              </w:rPr>
              <w:t>14</w:t>
            </w:r>
            <w:r w:rsidR="00E152C1">
              <w:rPr>
                <w:noProof/>
                <w:webHidden/>
              </w:rPr>
              <w:fldChar w:fldCharType="end"/>
            </w:r>
          </w:hyperlink>
        </w:p>
        <w:p w:rsidR="00D3074F" w:rsidRDefault="004527AB">
          <w:pPr>
            <w:pStyle w:val="TOC1"/>
            <w:tabs>
              <w:tab w:val="left" w:pos="480"/>
              <w:tab w:val="right" w:leader="dot" w:pos="9350"/>
            </w:tabs>
            <w:rPr>
              <w:rFonts w:asciiTheme="minorHAnsi" w:eastAsiaTheme="minorEastAsia" w:hAnsiTheme="minorHAnsi" w:cstheme="minorBidi"/>
              <w:noProof/>
              <w:sz w:val="22"/>
              <w:szCs w:val="22"/>
            </w:rPr>
          </w:pPr>
          <w:hyperlink w:anchor="_Toc414010580" w:history="1">
            <w:r w:rsidR="00D3074F" w:rsidRPr="00313D7F">
              <w:rPr>
                <w:rStyle w:val="Hyperlink"/>
                <w:noProof/>
              </w:rPr>
              <w:t>4)</w:t>
            </w:r>
            <w:r w:rsidR="00D3074F">
              <w:rPr>
                <w:rFonts w:asciiTheme="minorHAnsi" w:eastAsiaTheme="minorEastAsia" w:hAnsiTheme="minorHAnsi" w:cstheme="minorBidi"/>
                <w:noProof/>
                <w:sz w:val="22"/>
                <w:szCs w:val="22"/>
              </w:rPr>
              <w:tab/>
            </w:r>
            <w:r w:rsidR="00D3074F" w:rsidRPr="00313D7F">
              <w:rPr>
                <w:rStyle w:val="Hyperlink"/>
                <w:noProof/>
              </w:rPr>
              <w:t>Startup Guide for a RASDR Observatory</w:t>
            </w:r>
            <w:r w:rsidR="00D3074F">
              <w:rPr>
                <w:noProof/>
                <w:webHidden/>
              </w:rPr>
              <w:tab/>
            </w:r>
            <w:r w:rsidR="00E152C1">
              <w:rPr>
                <w:noProof/>
                <w:webHidden/>
              </w:rPr>
              <w:fldChar w:fldCharType="begin"/>
            </w:r>
            <w:r w:rsidR="00D3074F">
              <w:rPr>
                <w:noProof/>
                <w:webHidden/>
              </w:rPr>
              <w:instrText xml:space="preserve"> PAGEREF _Toc414010580 \h </w:instrText>
            </w:r>
            <w:r w:rsidR="00E152C1">
              <w:rPr>
                <w:noProof/>
                <w:webHidden/>
              </w:rPr>
            </w:r>
            <w:r w:rsidR="00E152C1">
              <w:rPr>
                <w:noProof/>
                <w:webHidden/>
              </w:rPr>
              <w:fldChar w:fldCharType="separate"/>
            </w:r>
            <w:r w:rsidR="00492970">
              <w:rPr>
                <w:noProof/>
                <w:webHidden/>
              </w:rPr>
              <w:t>15</w:t>
            </w:r>
            <w:r w:rsidR="00E152C1">
              <w:rPr>
                <w:noProof/>
                <w:webHidden/>
              </w:rPr>
              <w:fldChar w:fldCharType="end"/>
            </w:r>
          </w:hyperlink>
        </w:p>
        <w:p w:rsidR="00D3074F" w:rsidRDefault="004527AB">
          <w:pPr>
            <w:pStyle w:val="TOC1"/>
            <w:tabs>
              <w:tab w:val="left" w:pos="480"/>
              <w:tab w:val="right" w:leader="dot" w:pos="9350"/>
            </w:tabs>
            <w:rPr>
              <w:rFonts w:asciiTheme="minorHAnsi" w:eastAsiaTheme="minorEastAsia" w:hAnsiTheme="minorHAnsi" w:cstheme="minorBidi"/>
              <w:noProof/>
              <w:sz w:val="22"/>
              <w:szCs w:val="22"/>
            </w:rPr>
          </w:pPr>
          <w:hyperlink w:anchor="_Toc414010581" w:history="1">
            <w:r w:rsidR="00D3074F" w:rsidRPr="00313D7F">
              <w:rPr>
                <w:rStyle w:val="Hyperlink"/>
                <w:noProof/>
              </w:rPr>
              <w:t>5)</w:t>
            </w:r>
            <w:r w:rsidR="00D3074F">
              <w:rPr>
                <w:rFonts w:asciiTheme="minorHAnsi" w:eastAsiaTheme="minorEastAsia" w:hAnsiTheme="minorHAnsi" w:cstheme="minorBidi"/>
                <w:noProof/>
                <w:sz w:val="22"/>
                <w:szCs w:val="22"/>
              </w:rPr>
              <w:tab/>
            </w:r>
            <w:r w:rsidR="00D3074F" w:rsidRPr="00313D7F">
              <w:rPr>
                <w:rStyle w:val="Hyperlink"/>
                <w:noProof/>
              </w:rPr>
              <w:t>RASDR Hardware Basics</w:t>
            </w:r>
            <w:r w:rsidR="00D3074F">
              <w:rPr>
                <w:noProof/>
                <w:webHidden/>
              </w:rPr>
              <w:tab/>
            </w:r>
            <w:r w:rsidR="00E152C1">
              <w:rPr>
                <w:noProof/>
                <w:webHidden/>
              </w:rPr>
              <w:fldChar w:fldCharType="begin"/>
            </w:r>
            <w:r w:rsidR="00D3074F">
              <w:rPr>
                <w:noProof/>
                <w:webHidden/>
              </w:rPr>
              <w:instrText xml:space="preserve"> PAGEREF _Toc414010581 \h </w:instrText>
            </w:r>
            <w:r w:rsidR="00E152C1">
              <w:rPr>
                <w:noProof/>
                <w:webHidden/>
              </w:rPr>
            </w:r>
            <w:r w:rsidR="00E152C1">
              <w:rPr>
                <w:noProof/>
                <w:webHidden/>
              </w:rPr>
              <w:fldChar w:fldCharType="separate"/>
            </w:r>
            <w:r w:rsidR="00492970">
              <w:rPr>
                <w:noProof/>
                <w:webHidden/>
              </w:rPr>
              <w:t>17</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582"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MyriadRF hardware</w:t>
            </w:r>
            <w:r w:rsidR="00D3074F">
              <w:rPr>
                <w:noProof/>
                <w:webHidden/>
              </w:rPr>
              <w:tab/>
            </w:r>
            <w:r w:rsidR="00E152C1">
              <w:rPr>
                <w:noProof/>
                <w:webHidden/>
              </w:rPr>
              <w:fldChar w:fldCharType="begin"/>
            </w:r>
            <w:r w:rsidR="00D3074F">
              <w:rPr>
                <w:noProof/>
                <w:webHidden/>
              </w:rPr>
              <w:instrText xml:space="preserve"> PAGEREF _Toc414010582 \h </w:instrText>
            </w:r>
            <w:r w:rsidR="00E152C1">
              <w:rPr>
                <w:noProof/>
                <w:webHidden/>
              </w:rPr>
            </w:r>
            <w:r w:rsidR="00E152C1">
              <w:rPr>
                <w:noProof/>
                <w:webHidden/>
              </w:rPr>
              <w:fldChar w:fldCharType="separate"/>
            </w:r>
            <w:r w:rsidR="00492970">
              <w:rPr>
                <w:noProof/>
                <w:webHidden/>
              </w:rPr>
              <w:t>17</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583" w:history="1">
            <w:r w:rsidR="00D3074F" w:rsidRPr="00313D7F">
              <w:rPr>
                <w:rStyle w:val="Hyperlink"/>
                <w:noProof/>
              </w:rPr>
              <w:t>Layout</w:t>
            </w:r>
            <w:r w:rsidR="00D3074F">
              <w:rPr>
                <w:noProof/>
                <w:webHidden/>
              </w:rPr>
              <w:tab/>
            </w:r>
            <w:r w:rsidR="00E152C1">
              <w:rPr>
                <w:noProof/>
                <w:webHidden/>
              </w:rPr>
              <w:fldChar w:fldCharType="begin"/>
            </w:r>
            <w:r w:rsidR="00D3074F">
              <w:rPr>
                <w:noProof/>
                <w:webHidden/>
              </w:rPr>
              <w:instrText xml:space="preserve"> PAGEREF _Toc414010583 \h </w:instrText>
            </w:r>
            <w:r w:rsidR="00E152C1">
              <w:rPr>
                <w:noProof/>
                <w:webHidden/>
              </w:rPr>
            </w:r>
            <w:r w:rsidR="00E152C1">
              <w:rPr>
                <w:noProof/>
                <w:webHidden/>
              </w:rPr>
              <w:fldChar w:fldCharType="separate"/>
            </w:r>
            <w:r w:rsidR="00492970">
              <w:rPr>
                <w:noProof/>
                <w:webHidden/>
              </w:rPr>
              <w:t>17</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584" w:history="1">
            <w:r w:rsidR="00D3074F" w:rsidRPr="00313D7F">
              <w:rPr>
                <w:rStyle w:val="Hyperlink"/>
                <w:noProof/>
              </w:rPr>
              <w:t>Input/output</w:t>
            </w:r>
            <w:r w:rsidR="00D3074F">
              <w:rPr>
                <w:noProof/>
                <w:webHidden/>
              </w:rPr>
              <w:tab/>
            </w:r>
            <w:r w:rsidR="00E152C1">
              <w:rPr>
                <w:noProof/>
                <w:webHidden/>
              </w:rPr>
              <w:fldChar w:fldCharType="begin"/>
            </w:r>
            <w:r w:rsidR="00D3074F">
              <w:rPr>
                <w:noProof/>
                <w:webHidden/>
              </w:rPr>
              <w:instrText xml:space="preserve"> PAGEREF _Toc414010584 \h </w:instrText>
            </w:r>
            <w:r w:rsidR="00E152C1">
              <w:rPr>
                <w:noProof/>
                <w:webHidden/>
              </w:rPr>
            </w:r>
            <w:r w:rsidR="00E152C1">
              <w:rPr>
                <w:noProof/>
                <w:webHidden/>
              </w:rPr>
              <w:fldChar w:fldCharType="separate"/>
            </w:r>
            <w:r w:rsidR="00492970">
              <w:rPr>
                <w:noProof/>
                <w:webHidden/>
              </w:rPr>
              <w:t>18</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585" w:history="1">
            <w:r w:rsidR="00D3074F" w:rsidRPr="00313D7F">
              <w:rPr>
                <w:rStyle w:val="Hyperlink"/>
                <w:noProof/>
              </w:rPr>
              <w:t>Configuration [Advanced users]</w:t>
            </w:r>
            <w:r w:rsidR="00D3074F">
              <w:rPr>
                <w:noProof/>
                <w:webHidden/>
              </w:rPr>
              <w:tab/>
            </w:r>
            <w:r w:rsidR="00E152C1">
              <w:rPr>
                <w:noProof/>
                <w:webHidden/>
              </w:rPr>
              <w:fldChar w:fldCharType="begin"/>
            </w:r>
            <w:r w:rsidR="00D3074F">
              <w:rPr>
                <w:noProof/>
                <w:webHidden/>
              </w:rPr>
              <w:instrText xml:space="preserve"> PAGEREF _Toc414010585 \h </w:instrText>
            </w:r>
            <w:r w:rsidR="00E152C1">
              <w:rPr>
                <w:noProof/>
                <w:webHidden/>
              </w:rPr>
            </w:r>
            <w:r w:rsidR="00E152C1">
              <w:rPr>
                <w:noProof/>
                <w:webHidden/>
              </w:rPr>
              <w:fldChar w:fldCharType="separate"/>
            </w:r>
            <w:r w:rsidR="00492970">
              <w:rPr>
                <w:noProof/>
                <w:webHidden/>
              </w:rPr>
              <w:t>19</w:t>
            </w:r>
            <w:r w:rsidR="00E152C1">
              <w:rPr>
                <w:noProof/>
                <w:webHidden/>
              </w:rPr>
              <w:fldChar w:fldCharType="end"/>
            </w:r>
          </w:hyperlink>
        </w:p>
        <w:p w:rsidR="00D3074F" w:rsidRDefault="004527AB">
          <w:pPr>
            <w:pStyle w:val="TOC2"/>
            <w:tabs>
              <w:tab w:val="left" w:pos="880"/>
              <w:tab w:val="right" w:leader="dot" w:pos="9350"/>
            </w:tabs>
            <w:rPr>
              <w:rFonts w:asciiTheme="minorHAnsi" w:eastAsiaTheme="minorEastAsia" w:hAnsiTheme="minorHAnsi" w:cstheme="minorBidi"/>
              <w:noProof/>
              <w:sz w:val="22"/>
              <w:szCs w:val="22"/>
            </w:rPr>
          </w:pPr>
          <w:hyperlink w:anchor="_Toc414010586"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DigiRED hardware</w:t>
            </w:r>
            <w:r w:rsidR="00D3074F">
              <w:rPr>
                <w:noProof/>
                <w:webHidden/>
              </w:rPr>
              <w:tab/>
            </w:r>
            <w:r w:rsidR="00E152C1">
              <w:rPr>
                <w:noProof/>
                <w:webHidden/>
              </w:rPr>
              <w:fldChar w:fldCharType="begin"/>
            </w:r>
            <w:r w:rsidR="00D3074F">
              <w:rPr>
                <w:noProof/>
                <w:webHidden/>
              </w:rPr>
              <w:instrText xml:space="preserve"> PAGEREF _Toc414010586 \h </w:instrText>
            </w:r>
            <w:r w:rsidR="00E152C1">
              <w:rPr>
                <w:noProof/>
                <w:webHidden/>
              </w:rPr>
            </w:r>
            <w:r w:rsidR="00E152C1">
              <w:rPr>
                <w:noProof/>
                <w:webHidden/>
              </w:rPr>
              <w:fldChar w:fldCharType="separate"/>
            </w:r>
            <w:r w:rsidR="00492970">
              <w:rPr>
                <w:noProof/>
                <w:webHidden/>
              </w:rPr>
              <w:t>20</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587" w:history="1">
            <w:r w:rsidR="00D3074F" w:rsidRPr="00313D7F">
              <w:rPr>
                <w:rStyle w:val="Hyperlink"/>
                <w:noProof/>
              </w:rPr>
              <w:t>Input/output</w:t>
            </w:r>
            <w:r w:rsidR="00D3074F">
              <w:rPr>
                <w:noProof/>
                <w:webHidden/>
              </w:rPr>
              <w:tab/>
            </w:r>
            <w:r w:rsidR="00E152C1">
              <w:rPr>
                <w:noProof/>
                <w:webHidden/>
              </w:rPr>
              <w:fldChar w:fldCharType="begin"/>
            </w:r>
            <w:r w:rsidR="00D3074F">
              <w:rPr>
                <w:noProof/>
                <w:webHidden/>
              </w:rPr>
              <w:instrText xml:space="preserve"> PAGEREF _Toc414010587 \h </w:instrText>
            </w:r>
            <w:r w:rsidR="00E152C1">
              <w:rPr>
                <w:noProof/>
                <w:webHidden/>
              </w:rPr>
            </w:r>
            <w:r w:rsidR="00E152C1">
              <w:rPr>
                <w:noProof/>
                <w:webHidden/>
              </w:rPr>
              <w:fldChar w:fldCharType="separate"/>
            </w:r>
            <w:r w:rsidR="00492970">
              <w:rPr>
                <w:noProof/>
                <w:webHidden/>
              </w:rPr>
              <w:t>20</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588" w:history="1">
            <w:r w:rsidR="00D3074F" w:rsidRPr="00313D7F">
              <w:rPr>
                <w:rStyle w:val="Hyperlink"/>
                <w:noProof/>
              </w:rPr>
              <w:t>USB Control</w:t>
            </w:r>
            <w:r w:rsidR="00D3074F">
              <w:rPr>
                <w:noProof/>
                <w:webHidden/>
              </w:rPr>
              <w:tab/>
            </w:r>
            <w:r w:rsidR="00E152C1">
              <w:rPr>
                <w:noProof/>
                <w:webHidden/>
              </w:rPr>
              <w:fldChar w:fldCharType="begin"/>
            </w:r>
            <w:r w:rsidR="00D3074F">
              <w:rPr>
                <w:noProof/>
                <w:webHidden/>
              </w:rPr>
              <w:instrText xml:space="preserve"> PAGEREF _Toc414010588 \h </w:instrText>
            </w:r>
            <w:r w:rsidR="00E152C1">
              <w:rPr>
                <w:noProof/>
                <w:webHidden/>
              </w:rPr>
            </w:r>
            <w:r w:rsidR="00E152C1">
              <w:rPr>
                <w:noProof/>
                <w:webHidden/>
              </w:rPr>
              <w:fldChar w:fldCharType="separate"/>
            </w:r>
            <w:r w:rsidR="00492970">
              <w:rPr>
                <w:noProof/>
                <w:webHidden/>
              </w:rPr>
              <w:t>21</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589" w:history="1">
            <w:r w:rsidR="00D3074F" w:rsidRPr="00313D7F">
              <w:rPr>
                <w:rStyle w:val="Hyperlink"/>
                <w:noProof/>
              </w:rPr>
              <w:t>LED indicators</w:t>
            </w:r>
            <w:r w:rsidR="00D3074F">
              <w:rPr>
                <w:noProof/>
                <w:webHidden/>
              </w:rPr>
              <w:tab/>
            </w:r>
            <w:r w:rsidR="00E152C1">
              <w:rPr>
                <w:noProof/>
                <w:webHidden/>
              </w:rPr>
              <w:fldChar w:fldCharType="begin"/>
            </w:r>
            <w:r w:rsidR="00D3074F">
              <w:rPr>
                <w:noProof/>
                <w:webHidden/>
              </w:rPr>
              <w:instrText xml:space="preserve"> PAGEREF _Toc414010589 \h </w:instrText>
            </w:r>
            <w:r w:rsidR="00E152C1">
              <w:rPr>
                <w:noProof/>
                <w:webHidden/>
              </w:rPr>
            </w:r>
            <w:r w:rsidR="00E152C1">
              <w:rPr>
                <w:noProof/>
                <w:webHidden/>
              </w:rPr>
              <w:fldChar w:fldCharType="separate"/>
            </w:r>
            <w:r w:rsidR="00492970">
              <w:rPr>
                <w:noProof/>
                <w:webHidden/>
              </w:rPr>
              <w:t>21</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590" w:history="1">
            <w:r w:rsidR="00D3074F" w:rsidRPr="00313D7F">
              <w:rPr>
                <w:rStyle w:val="Hyperlink"/>
                <w:noProof/>
              </w:rPr>
              <w:t>Configuration</w:t>
            </w:r>
            <w:r w:rsidR="00D3074F">
              <w:rPr>
                <w:noProof/>
                <w:webHidden/>
              </w:rPr>
              <w:tab/>
            </w:r>
            <w:r w:rsidR="00E152C1">
              <w:rPr>
                <w:noProof/>
                <w:webHidden/>
              </w:rPr>
              <w:fldChar w:fldCharType="begin"/>
            </w:r>
            <w:r w:rsidR="00D3074F">
              <w:rPr>
                <w:noProof/>
                <w:webHidden/>
              </w:rPr>
              <w:instrText xml:space="preserve"> PAGEREF _Toc414010590 \h </w:instrText>
            </w:r>
            <w:r w:rsidR="00E152C1">
              <w:rPr>
                <w:noProof/>
                <w:webHidden/>
              </w:rPr>
            </w:r>
            <w:r w:rsidR="00E152C1">
              <w:rPr>
                <w:noProof/>
                <w:webHidden/>
              </w:rPr>
              <w:fldChar w:fldCharType="separate"/>
            </w:r>
            <w:r w:rsidR="00492970">
              <w:rPr>
                <w:noProof/>
                <w:webHidden/>
              </w:rPr>
              <w:t>23</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591" w:history="1">
            <w:r w:rsidR="00D3074F" w:rsidRPr="00313D7F">
              <w:rPr>
                <w:rStyle w:val="Hyperlink"/>
                <w:noProof/>
              </w:rPr>
              <w:t>Loading new firmware</w:t>
            </w:r>
            <w:r w:rsidR="00D3074F">
              <w:rPr>
                <w:noProof/>
                <w:webHidden/>
              </w:rPr>
              <w:tab/>
            </w:r>
            <w:r w:rsidR="00E152C1">
              <w:rPr>
                <w:noProof/>
                <w:webHidden/>
              </w:rPr>
              <w:fldChar w:fldCharType="begin"/>
            </w:r>
            <w:r w:rsidR="00D3074F">
              <w:rPr>
                <w:noProof/>
                <w:webHidden/>
              </w:rPr>
              <w:instrText xml:space="preserve"> PAGEREF _Toc414010591 \h </w:instrText>
            </w:r>
            <w:r w:rsidR="00E152C1">
              <w:rPr>
                <w:noProof/>
                <w:webHidden/>
              </w:rPr>
            </w:r>
            <w:r w:rsidR="00E152C1">
              <w:rPr>
                <w:noProof/>
                <w:webHidden/>
              </w:rPr>
              <w:fldChar w:fldCharType="separate"/>
            </w:r>
            <w:r w:rsidR="00492970">
              <w:rPr>
                <w:noProof/>
                <w:webHidden/>
              </w:rPr>
              <w:t>23</w:t>
            </w:r>
            <w:r w:rsidR="00E152C1">
              <w:rPr>
                <w:noProof/>
                <w:webHidden/>
              </w:rPr>
              <w:fldChar w:fldCharType="end"/>
            </w:r>
          </w:hyperlink>
        </w:p>
        <w:p w:rsidR="00D3074F" w:rsidRDefault="004527AB">
          <w:pPr>
            <w:pStyle w:val="TOC1"/>
            <w:tabs>
              <w:tab w:val="left" w:pos="480"/>
              <w:tab w:val="right" w:leader="dot" w:pos="9350"/>
            </w:tabs>
            <w:rPr>
              <w:rFonts w:asciiTheme="minorHAnsi" w:eastAsiaTheme="minorEastAsia" w:hAnsiTheme="minorHAnsi" w:cstheme="minorBidi"/>
              <w:noProof/>
              <w:sz w:val="22"/>
              <w:szCs w:val="22"/>
            </w:rPr>
          </w:pPr>
          <w:hyperlink w:anchor="_Toc414010592" w:history="1">
            <w:r w:rsidR="00D3074F" w:rsidRPr="00313D7F">
              <w:rPr>
                <w:rStyle w:val="Hyperlink"/>
                <w:noProof/>
              </w:rPr>
              <w:t>6)</w:t>
            </w:r>
            <w:r w:rsidR="00D3074F">
              <w:rPr>
                <w:rFonts w:asciiTheme="minorHAnsi" w:eastAsiaTheme="minorEastAsia" w:hAnsiTheme="minorHAnsi" w:cstheme="minorBidi"/>
                <w:noProof/>
                <w:sz w:val="22"/>
                <w:szCs w:val="22"/>
              </w:rPr>
              <w:tab/>
            </w:r>
            <w:r w:rsidR="00D3074F" w:rsidRPr="00313D7F">
              <w:rPr>
                <w:rStyle w:val="Hyperlink"/>
                <w:noProof/>
              </w:rPr>
              <w:t>RASDRViewer and RASDR Software Basics</w:t>
            </w:r>
            <w:r w:rsidR="00D3074F">
              <w:rPr>
                <w:noProof/>
                <w:webHidden/>
              </w:rPr>
              <w:tab/>
            </w:r>
            <w:r w:rsidR="00E152C1">
              <w:rPr>
                <w:noProof/>
                <w:webHidden/>
              </w:rPr>
              <w:fldChar w:fldCharType="begin"/>
            </w:r>
            <w:r w:rsidR="00D3074F">
              <w:rPr>
                <w:noProof/>
                <w:webHidden/>
              </w:rPr>
              <w:instrText xml:space="preserve"> PAGEREF _Toc414010592 \h </w:instrText>
            </w:r>
            <w:r w:rsidR="00E152C1">
              <w:rPr>
                <w:noProof/>
                <w:webHidden/>
              </w:rPr>
            </w:r>
            <w:r w:rsidR="00E152C1">
              <w:rPr>
                <w:noProof/>
                <w:webHidden/>
              </w:rPr>
              <w:fldChar w:fldCharType="separate"/>
            </w:r>
            <w:r w:rsidR="00492970">
              <w:rPr>
                <w:noProof/>
                <w:webHidden/>
              </w:rPr>
              <w:t>24</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593"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Introduction</w:t>
            </w:r>
            <w:r w:rsidR="00D3074F">
              <w:rPr>
                <w:noProof/>
                <w:webHidden/>
              </w:rPr>
              <w:tab/>
            </w:r>
            <w:r w:rsidR="00E152C1">
              <w:rPr>
                <w:noProof/>
                <w:webHidden/>
              </w:rPr>
              <w:fldChar w:fldCharType="begin"/>
            </w:r>
            <w:r w:rsidR="00D3074F">
              <w:rPr>
                <w:noProof/>
                <w:webHidden/>
              </w:rPr>
              <w:instrText xml:space="preserve"> PAGEREF _Toc414010593 \h </w:instrText>
            </w:r>
            <w:r w:rsidR="00E152C1">
              <w:rPr>
                <w:noProof/>
                <w:webHidden/>
              </w:rPr>
            </w:r>
            <w:r w:rsidR="00E152C1">
              <w:rPr>
                <w:noProof/>
                <w:webHidden/>
              </w:rPr>
              <w:fldChar w:fldCharType="separate"/>
            </w:r>
            <w:r w:rsidR="00492970">
              <w:rPr>
                <w:noProof/>
                <w:webHidden/>
              </w:rPr>
              <w:t>24</w:t>
            </w:r>
            <w:r w:rsidR="00E152C1">
              <w:rPr>
                <w:noProof/>
                <w:webHidden/>
              </w:rPr>
              <w:fldChar w:fldCharType="end"/>
            </w:r>
          </w:hyperlink>
        </w:p>
        <w:p w:rsidR="00D3074F" w:rsidRDefault="004527AB">
          <w:pPr>
            <w:pStyle w:val="TOC2"/>
            <w:tabs>
              <w:tab w:val="left" w:pos="880"/>
              <w:tab w:val="right" w:leader="dot" w:pos="9350"/>
            </w:tabs>
            <w:rPr>
              <w:rFonts w:asciiTheme="minorHAnsi" w:eastAsiaTheme="minorEastAsia" w:hAnsiTheme="minorHAnsi" w:cstheme="minorBidi"/>
              <w:noProof/>
              <w:sz w:val="22"/>
              <w:szCs w:val="22"/>
            </w:rPr>
          </w:pPr>
          <w:hyperlink w:anchor="_Toc414010594"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Installing RASDRviewer</w:t>
            </w:r>
            <w:r w:rsidR="00D3074F">
              <w:rPr>
                <w:noProof/>
                <w:webHidden/>
              </w:rPr>
              <w:tab/>
            </w:r>
            <w:r w:rsidR="00E152C1">
              <w:rPr>
                <w:noProof/>
                <w:webHidden/>
              </w:rPr>
              <w:fldChar w:fldCharType="begin"/>
            </w:r>
            <w:r w:rsidR="00D3074F">
              <w:rPr>
                <w:noProof/>
                <w:webHidden/>
              </w:rPr>
              <w:instrText xml:space="preserve"> PAGEREF _Toc414010594 \h </w:instrText>
            </w:r>
            <w:r w:rsidR="00E152C1">
              <w:rPr>
                <w:noProof/>
                <w:webHidden/>
              </w:rPr>
            </w:r>
            <w:r w:rsidR="00E152C1">
              <w:rPr>
                <w:noProof/>
                <w:webHidden/>
              </w:rPr>
              <w:fldChar w:fldCharType="separate"/>
            </w:r>
            <w:r w:rsidR="00492970">
              <w:rPr>
                <w:noProof/>
                <w:webHidden/>
              </w:rPr>
              <w:t>25</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595"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Architecture</w:t>
            </w:r>
            <w:r w:rsidR="00D3074F">
              <w:rPr>
                <w:noProof/>
                <w:webHidden/>
              </w:rPr>
              <w:tab/>
            </w:r>
            <w:r w:rsidR="00E152C1">
              <w:rPr>
                <w:noProof/>
                <w:webHidden/>
              </w:rPr>
              <w:fldChar w:fldCharType="begin"/>
            </w:r>
            <w:r w:rsidR="00D3074F">
              <w:rPr>
                <w:noProof/>
                <w:webHidden/>
              </w:rPr>
              <w:instrText xml:space="preserve"> PAGEREF _Toc414010595 \h </w:instrText>
            </w:r>
            <w:r w:rsidR="00E152C1">
              <w:rPr>
                <w:noProof/>
                <w:webHidden/>
              </w:rPr>
            </w:r>
            <w:r w:rsidR="00E152C1">
              <w:rPr>
                <w:noProof/>
                <w:webHidden/>
              </w:rPr>
              <w:fldChar w:fldCharType="separate"/>
            </w:r>
            <w:r w:rsidR="00492970">
              <w:rPr>
                <w:noProof/>
                <w:webHidden/>
              </w:rPr>
              <w:t>25</w:t>
            </w:r>
            <w:r w:rsidR="00E152C1">
              <w:rPr>
                <w:noProof/>
                <w:webHidden/>
              </w:rPr>
              <w:fldChar w:fldCharType="end"/>
            </w:r>
          </w:hyperlink>
        </w:p>
        <w:p w:rsidR="00D3074F" w:rsidRDefault="004527AB">
          <w:pPr>
            <w:pStyle w:val="TOC2"/>
            <w:tabs>
              <w:tab w:val="left" w:pos="880"/>
              <w:tab w:val="right" w:leader="dot" w:pos="9350"/>
            </w:tabs>
            <w:rPr>
              <w:rFonts w:asciiTheme="minorHAnsi" w:eastAsiaTheme="minorEastAsia" w:hAnsiTheme="minorHAnsi" w:cstheme="minorBidi"/>
              <w:noProof/>
              <w:sz w:val="22"/>
              <w:szCs w:val="22"/>
            </w:rPr>
          </w:pPr>
          <w:hyperlink w:anchor="_Toc414010596" w:history="1">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Graphical User Interface</w:t>
            </w:r>
            <w:r w:rsidR="00D3074F">
              <w:rPr>
                <w:noProof/>
                <w:webHidden/>
              </w:rPr>
              <w:tab/>
            </w:r>
            <w:r w:rsidR="00E152C1">
              <w:rPr>
                <w:noProof/>
                <w:webHidden/>
              </w:rPr>
              <w:fldChar w:fldCharType="begin"/>
            </w:r>
            <w:r w:rsidR="00D3074F">
              <w:rPr>
                <w:noProof/>
                <w:webHidden/>
              </w:rPr>
              <w:instrText xml:space="preserve"> PAGEREF _Toc414010596 \h </w:instrText>
            </w:r>
            <w:r w:rsidR="00E152C1">
              <w:rPr>
                <w:noProof/>
                <w:webHidden/>
              </w:rPr>
            </w:r>
            <w:r w:rsidR="00E152C1">
              <w:rPr>
                <w:noProof/>
                <w:webHidden/>
              </w:rPr>
              <w:fldChar w:fldCharType="separate"/>
            </w:r>
            <w:r w:rsidR="00492970">
              <w:rPr>
                <w:noProof/>
                <w:webHidden/>
              </w:rPr>
              <w:t>26</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597" w:history="1">
            <w:r w:rsidR="00D3074F" w:rsidRPr="00313D7F">
              <w:rPr>
                <w:rStyle w:val="Hyperlink"/>
                <w:noProof/>
              </w:rPr>
              <w:t>e)</w:t>
            </w:r>
            <w:r w:rsidR="00D3074F">
              <w:rPr>
                <w:rFonts w:asciiTheme="minorHAnsi" w:eastAsiaTheme="minorEastAsia" w:hAnsiTheme="minorHAnsi" w:cstheme="minorBidi"/>
                <w:noProof/>
                <w:sz w:val="22"/>
                <w:szCs w:val="22"/>
              </w:rPr>
              <w:tab/>
            </w:r>
            <w:r w:rsidR="00D3074F" w:rsidRPr="00313D7F">
              <w:rPr>
                <w:rStyle w:val="Hyperlink"/>
                <w:noProof/>
              </w:rPr>
              <w:t>FFT Output to Disk</w:t>
            </w:r>
            <w:r w:rsidR="00D3074F">
              <w:rPr>
                <w:noProof/>
                <w:webHidden/>
              </w:rPr>
              <w:tab/>
            </w:r>
            <w:r w:rsidR="00E152C1">
              <w:rPr>
                <w:noProof/>
                <w:webHidden/>
              </w:rPr>
              <w:fldChar w:fldCharType="begin"/>
            </w:r>
            <w:r w:rsidR="00D3074F">
              <w:rPr>
                <w:noProof/>
                <w:webHidden/>
              </w:rPr>
              <w:instrText xml:space="preserve"> PAGEREF _Toc414010597 \h </w:instrText>
            </w:r>
            <w:r w:rsidR="00E152C1">
              <w:rPr>
                <w:noProof/>
                <w:webHidden/>
              </w:rPr>
            </w:r>
            <w:r w:rsidR="00E152C1">
              <w:rPr>
                <w:noProof/>
                <w:webHidden/>
              </w:rPr>
              <w:fldChar w:fldCharType="separate"/>
            </w:r>
            <w:r w:rsidR="00492970">
              <w:rPr>
                <w:noProof/>
                <w:webHidden/>
              </w:rPr>
              <w:t>28</w:t>
            </w:r>
            <w:r w:rsidR="00E152C1">
              <w:rPr>
                <w:noProof/>
                <w:webHidden/>
              </w:rPr>
              <w:fldChar w:fldCharType="end"/>
            </w:r>
          </w:hyperlink>
        </w:p>
        <w:p w:rsidR="00D3074F" w:rsidRDefault="004527AB">
          <w:pPr>
            <w:pStyle w:val="TOC1"/>
            <w:tabs>
              <w:tab w:val="left" w:pos="480"/>
              <w:tab w:val="right" w:leader="dot" w:pos="9350"/>
            </w:tabs>
            <w:rPr>
              <w:rFonts w:asciiTheme="minorHAnsi" w:eastAsiaTheme="minorEastAsia" w:hAnsiTheme="minorHAnsi" w:cstheme="minorBidi"/>
              <w:noProof/>
              <w:sz w:val="22"/>
              <w:szCs w:val="22"/>
            </w:rPr>
          </w:pPr>
          <w:hyperlink w:anchor="_Toc414010598" w:history="1">
            <w:r w:rsidR="00D3074F" w:rsidRPr="00313D7F">
              <w:rPr>
                <w:rStyle w:val="Hyperlink"/>
                <w:noProof/>
              </w:rPr>
              <w:t>7)</w:t>
            </w:r>
            <w:r w:rsidR="00D3074F">
              <w:rPr>
                <w:rFonts w:asciiTheme="minorHAnsi" w:eastAsiaTheme="minorEastAsia" w:hAnsiTheme="minorHAnsi" w:cstheme="minorBidi"/>
                <w:noProof/>
                <w:sz w:val="22"/>
                <w:szCs w:val="22"/>
              </w:rPr>
              <w:tab/>
            </w:r>
            <w:r w:rsidR="00D3074F" w:rsidRPr="00313D7F">
              <w:rPr>
                <w:rStyle w:val="Hyperlink"/>
                <w:noProof/>
              </w:rPr>
              <w:t>Basic Radio Astronomy with RASDR (discussion and examples)</w:t>
            </w:r>
            <w:r w:rsidR="00D3074F">
              <w:rPr>
                <w:noProof/>
                <w:webHidden/>
              </w:rPr>
              <w:tab/>
            </w:r>
            <w:r w:rsidR="00E152C1">
              <w:rPr>
                <w:noProof/>
                <w:webHidden/>
              </w:rPr>
              <w:fldChar w:fldCharType="begin"/>
            </w:r>
            <w:r w:rsidR="00D3074F">
              <w:rPr>
                <w:noProof/>
                <w:webHidden/>
              </w:rPr>
              <w:instrText xml:space="preserve"> PAGEREF _Toc414010598 \h </w:instrText>
            </w:r>
            <w:r w:rsidR="00E152C1">
              <w:rPr>
                <w:noProof/>
                <w:webHidden/>
              </w:rPr>
            </w:r>
            <w:r w:rsidR="00E152C1">
              <w:rPr>
                <w:noProof/>
                <w:webHidden/>
              </w:rPr>
              <w:fldChar w:fldCharType="separate"/>
            </w:r>
            <w:r w:rsidR="00492970">
              <w:rPr>
                <w:noProof/>
                <w:webHidden/>
              </w:rPr>
              <w:t>30</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599"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Hydrogen HI Spectroscopy. L-band (1420 MHz)</w:t>
            </w:r>
            <w:r w:rsidR="00D3074F">
              <w:rPr>
                <w:noProof/>
                <w:webHidden/>
              </w:rPr>
              <w:tab/>
            </w:r>
            <w:r w:rsidR="00E152C1">
              <w:rPr>
                <w:noProof/>
                <w:webHidden/>
              </w:rPr>
              <w:fldChar w:fldCharType="begin"/>
            </w:r>
            <w:r w:rsidR="00D3074F">
              <w:rPr>
                <w:noProof/>
                <w:webHidden/>
              </w:rPr>
              <w:instrText xml:space="preserve"> PAGEREF _Toc414010599 \h </w:instrText>
            </w:r>
            <w:r w:rsidR="00E152C1">
              <w:rPr>
                <w:noProof/>
                <w:webHidden/>
              </w:rPr>
            </w:r>
            <w:r w:rsidR="00E152C1">
              <w:rPr>
                <w:noProof/>
                <w:webHidden/>
              </w:rPr>
              <w:fldChar w:fldCharType="separate"/>
            </w:r>
            <w:r w:rsidR="00492970">
              <w:rPr>
                <w:noProof/>
                <w:webHidden/>
              </w:rPr>
              <w:t>30</w:t>
            </w:r>
            <w:r w:rsidR="00E152C1">
              <w:rPr>
                <w:noProof/>
                <w:webHidden/>
              </w:rPr>
              <w:fldChar w:fldCharType="end"/>
            </w:r>
          </w:hyperlink>
        </w:p>
        <w:p w:rsidR="00D3074F" w:rsidRDefault="004527AB">
          <w:pPr>
            <w:pStyle w:val="TOC2"/>
            <w:tabs>
              <w:tab w:val="left" w:pos="880"/>
              <w:tab w:val="right" w:leader="dot" w:pos="9350"/>
            </w:tabs>
            <w:rPr>
              <w:rFonts w:asciiTheme="minorHAnsi" w:eastAsiaTheme="minorEastAsia" w:hAnsiTheme="minorHAnsi" w:cstheme="minorBidi"/>
              <w:noProof/>
              <w:sz w:val="22"/>
              <w:szCs w:val="22"/>
            </w:rPr>
          </w:pPr>
          <w:hyperlink w:anchor="_Toc414010600"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System Gain Considerations</w:t>
            </w:r>
            <w:r w:rsidR="00D3074F">
              <w:rPr>
                <w:noProof/>
                <w:webHidden/>
              </w:rPr>
              <w:tab/>
            </w:r>
            <w:r w:rsidR="00E152C1">
              <w:rPr>
                <w:noProof/>
                <w:webHidden/>
              </w:rPr>
              <w:fldChar w:fldCharType="begin"/>
            </w:r>
            <w:r w:rsidR="00D3074F">
              <w:rPr>
                <w:noProof/>
                <w:webHidden/>
              </w:rPr>
              <w:instrText xml:space="preserve"> PAGEREF _Toc414010600 \h </w:instrText>
            </w:r>
            <w:r w:rsidR="00E152C1">
              <w:rPr>
                <w:noProof/>
                <w:webHidden/>
              </w:rPr>
            </w:r>
            <w:r w:rsidR="00E152C1">
              <w:rPr>
                <w:noProof/>
                <w:webHidden/>
              </w:rPr>
              <w:fldChar w:fldCharType="separate"/>
            </w:r>
            <w:r w:rsidR="00492970">
              <w:rPr>
                <w:noProof/>
                <w:webHidden/>
              </w:rPr>
              <w:t>32</w:t>
            </w:r>
            <w:r w:rsidR="00E152C1">
              <w:rPr>
                <w:noProof/>
                <w:webHidden/>
              </w:rPr>
              <w:fldChar w:fldCharType="end"/>
            </w:r>
          </w:hyperlink>
        </w:p>
        <w:p w:rsidR="00D3074F" w:rsidRDefault="004527AB">
          <w:pPr>
            <w:pStyle w:val="TOC1"/>
            <w:tabs>
              <w:tab w:val="left" w:pos="480"/>
              <w:tab w:val="right" w:leader="dot" w:pos="9350"/>
            </w:tabs>
            <w:rPr>
              <w:rFonts w:asciiTheme="minorHAnsi" w:eastAsiaTheme="minorEastAsia" w:hAnsiTheme="minorHAnsi" w:cstheme="minorBidi"/>
              <w:noProof/>
              <w:sz w:val="22"/>
              <w:szCs w:val="22"/>
            </w:rPr>
          </w:pPr>
          <w:hyperlink w:anchor="_Toc414010601" w:history="1">
            <w:r w:rsidR="00D3074F" w:rsidRPr="00313D7F">
              <w:rPr>
                <w:rStyle w:val="Hyperlink"/>
                <w:noProof/>
              </w:rPr>
              <w:t>8)</w:t>
            </w:r>
            <w:r w:rsidR="00D3074F">
              <w:rPr>
                <w:rFonts w:asciiTheme="minorHAnsi" w:eastAsiaTheme="minorEastAsia" w:hAnsiTheme="minorHAnsi" w:cstheme="minorBidi"/>
                <w:noProof/>
                <w:sz w:val="22"/>
                <w:szCs w:val="22"/>
              </w:rPr>
              <w:tab/>
            </w:r>
            <w:r w:rsidR="00D3074F" w:rsidRPr="00313D7F">
              <w:rPr>
                <w:rStyle w:val="Hyperlink"/>
                <w:noProof/>
              </w:rPr>
              <w:t>Postprocessing</w:t>
            </w:r>
            <w:r w:rsidR="00D3074F">
              <w:rPr>
                <w:noProof/>
                <w:webHidden/>
              </w:rPr>
              <w:tab/>
            </w:r>
            <w:r w:rsidR="00E152C1">
              <w:rPr>
                <w:noProof/>
                <w:webHidden/>
              </w:rPr>
              <w:fldChar w:fldCharType="begin"/>
            </w:r>
            <w:r w:rsidR="00D3074F">
              <w:rPr>
                <w:noProof/>
                <w:webHidden/>
              </w:rPr>
              <w:instrText xml:space="preserve"> PAGEREF _Toc414010601 \h </w:instrText>
            </w:r>
            <w:r w:rsidR="00E152C1">
              <w:rPr>
                <w:noProof/>
                <w:webHidden/>
              </w:rPr>
            </w:r>
            <w:r w:rsidR="00E152C1">
              <w:rPr>
                <w:noProof/>
                <w:webHidden/>
              </w:rPr>
              <w:fldChar w:fldCharType="separate"/>
            </w:r>
            <w:r w:rsidR="00492970">
              <w:rPr>
                <w:noProof/>
                <w:webHidden/>
              </w:rPr>
              <w:t>34</w:t>
            </w:r>
            <w:r w:rsidR="00E152C1">
              <w:rPr>
                <w:noProof/>
                <w:webHidden/>
              </w:rPr>
              <w:fldChar w:fldCharType="end"/>
            </w:r>
          </w:hyperlink>
        </w:p>
        <w:p w:rsidR="00D3074F" w:rsidRDefault="004527AB">
          <w:pPr>
            <w:pStyle w:val="TOC1"/>
            <w:tabs>
              <w:tab w:val="left" w:pos="480"/>
              <w:tab w:val="right" w:leader="dot" w:pos="9350"/>
            </w:tabs>
            <w:rPr>
              <w:rFonts w:asciiTheme="minorHAnsi" w:eastAsiaTheme="minorEastAsia" w:hAnsiTheme="minorHAnsi" w:cstheme="minorBidi"/>
              <w:noProof/>
              <w:sz w:val="22"/>
              <w:szCs w:val="22"/>
            </w:rPr>
          </w:pPr>
          <w:hyperlink w:anchor="_Toc414010602" w:history="1">
            <w:r w:rsidR="00D3074F" w:rsidRPr="00313D7F">
              <w:rPr>
                <w:rStyle w:val="Hyperlink"/>
                <w:noProof/>
              </w:rPr>
              <w:t>9)</w:t>
            </w:r>
            <w:r w:rsidR="00D3074F">
              <w:rPr>
                <w:rFonts w:asciiTheme="minorHAnsi" w:eastAsiaTheme="minorEastAsia" w:hAnsiTheme="minorHAnsi" w:cstheme="minorBidi"/>
                <w:noProof/>
                <w:sz w:val="22"/>
                <w:szCs w:val="22"/>
              </w:rPr>
              <w:tab/>
            </w:r>
            <w:r w:rsidR="00D3074F" w:rsidRPr="00313D7F">
              <w:rPr>
                <w:rStyle w:val="Hyperlink"/>
                <w:noProof/>
              </w:rPr>
              <w:t>Basic Radio Astronomy below RASDR design frequency</w:t>
            </w:r>
            <w:r w:rsidR="00D3074F">
              <w:rPr>
                <w:noProof/>
                <w:webHidden/>
              </w:rPr>
              <w:tab/>
            </w:r>
            <w:r w:rsidR="00E152C1">
              <w:rPr>
                <w:noProof/>
                <w:webHidden/>
              </w:rPr>
              <w:fldChar w:fldCharType="begin"/>
            </w:r>
            <w:r w:rsidR="00D3074F">
              <w:rPr>
                <w:noProof/>
                <w:webHidden/>
              </w:rPr>
              <w:instrText xml:space="preserve"> PAGEREF _Toc414010602 \h </w:instrText>
            </w:r>
            <w:r w:rsidR="00E152C1">
              <w:rPr>
                <w:noProof/>
                <w:webHidden/>
              </w:rPr>
            </w:r>
            <w:r w:rsidR="00E152C1">
              <w:rPr>
                <w:noProof/>
                <w:webHidden/>
              </w:rPr>
              <w:fldChar w:fldCharType="separate"/>
            </w:r>
            <w:r w:rsidR="00492970">
              <w:rPr>
                <w:noProof/>
                <w:webHidden/>
              </w:rPr>
              <w:t>34</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603"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Radio Astronomy in the VHF band (80-190 MHz)</w:t>
            </w:r>
            <w:r w:rsidR="00D3074F">
              <w:rPr>
                <w:noProof/>
                <w:webHidden/>
              </w:rPr>
              <w:tab/>
            </w:r>
            <w:r w:rsidR="00E152C1">
              <w:rPr>
                <w:noProof/>
                <w:webHidden/>
              </w:rPr>
              <w:fldChar w:fldCharType="begin"/>
            </w:r>
            <w:r w:rsidR="00D3074F">
              <w:rPr>
                <w:noProof/>
                <w:webHidden/>
              </w:rPr>
              <w:instrText xml:space="preserve"> PAGEREF _Toc414010603 \h </w:instrText>
            </w:r>
            <w:r w:rsidR="00E152C1">
              <w:rPr>
                <w:noProof/>
                <w:webHidden/>
              </w:rPr>
            </w:r>
            <w:r w:rsidR="00E152C1">
              <w:rPr>
                <w:noProof/>
                <w:webHidden/>
              </w:rPr>
              <w:fldChar w:fldCharType="separate"/>
            </w:r>
            <w:r w:rsidR="00492970">
              <w:rPr>
                <w:noProof/>
                <w:webHidden/>
              </w:rPr>
              <w:t>34</w:t>
            </w:r>
            <w:r w:rsidR="00E152C1">
              <w:rPr>
                <w:noProof/>
                <w:webHidden/>
              </w:rPr>
              <w:fldChar w:fldCharType="end"/>
            </w:r>
          </w:hyperlink>
        </w:p>
        <w:p w:rsidR="00D3074F" w:rsidRDefault="004527AB">
          <w:pPr>
            <w:pStyle w:val="TOC2"/>
            <w:tabs>
              <w:tab w:val="left" w:pos="880"/>
              <w:tab w:val="right" w:leader="dot" w:pos="9350"/>
            </w:tabs>
            <w:rPr>
              <w:rFonts w:asciiTheme="minorHAnsi" w:eastAsiaTheme="minorEastAsia" w:hAnsiTheme="minorHAnsi" w:cstheme="minorBidi"/>
              <w:noProof/>
              <w:sz w:val="22"/>
              <w:szCs w:val="22"/>
            </w:rPr>
          </w:pPr>
          <w:hyperlink w:anchor="_Toc414010604"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Band-Extension Spectroscopy Testing and application to wide-band VHF monitoring</w:t>
            </w:r>
            <w:r w:rsidR="00D3074F">
              <w:rPr>
                <w:noProof/>
                <w:webHidden/>
              </w:rPr>
              <w:tab/>
            </w:r>
            <w:r w:rsidR="00E152C1">
              <w:rPr>
                <w:noProof/>
                <w:webHidden/>
              </w:rPr>
              <w:fldChar w:fldCharType="begin"/>
            </w:r>
            <w:r w:rsidR="00D3074F">
              <w:rPr>
                <w:noProof/>
                <w:webHidden/>
              </w:rPr>
              <w:instrText xml:space="preserve"> PAGEREF _Toc414010604 \h </w:instrText>
            </w:r>
            <w:r w:rsidR="00E152C1">
              <w:rPr>
                <w:noProof/>
                <w:webHidden/>
              </w:rPr>
            </w:r>
            <w:r w:rsidR="00E152C1">
              <w:rPr>
                <w:noProof/>
                <w:webHidden/>
              </w:rPr>
              <w:fldChar w:fldCharType="separate"/>
            </w:r>
            <w:r w:rsidR="00492970">
              <w:rPr>
                <w:noProof/>
                <w:webHidden/>
              </w:rPr>
              <w:t>38</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605"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Using the VHF converter to access the NRAO 40’ dish</w:t>
            </w:r>
            <w:r w:rsidR="00D3074F">
              <w:rPr>
                <w:noProof/>
                <w:webHidden/>
              </w:rPr>
              <w:tab/>
            </w:r>
            <w:r w:rsidR="00E152C1">
              <w:rPr>
                <w:noProof/>
                <w:webHidden/>
              </w:rPr>
              <w:fldChar w:fldCharType="begin"/>
            </w:r>
            <w:r w:rsidR="00D3074F">
              <w:rPr>
                <w:noProof/>
                <w:webHidden/>
              </w:rPr>
              <w:instrText xml:space="preserve"> PAGEREF _Toc414010605 \h </w:instrText>
            </w:r>
            <w:r w:rsidR="00E152C1">
              <w:rPr>
                <w:noProof/>
                <w:webHidden/>
              </w:rPr>
            </w:r>
            <w:r w:rsidR="00E152C1">
              <w:rPr>
                <w:noProof/>
                <w:webHidden/>
              </w:rPr>
              <w:fldChar w:fldCharType="separate"/>
            </w:r>
            <w:r w:rsidR="00492970">
              <w:rPr>
                <w:noProof/>
                <w:webHidden/>
              </w:rPr>
              <w:t>38</w:t>
            </w:r>
            <w:r w:rsidR="00E152C1">
              <w:rPr>
                <w:noProof/>
                <w:webHidden/>
              </w:rPr>
              <w:fldChar w:fldCharType="end"/>
            </w:r>
          </w:hyperlink>
        </w:p>
        <w:p w:rsidR="00D3074F" w:rsidRDefault="004527AB">
          <w:pPr>
            <w:pStyle w:val="TOC2"/>
            <w:tabs>
              <w:tab w:val="left" w:pos="880"/>
              <w:tab w:val="right" w:leader="dot" w:pos="9350"/>
            </w:tabs>
            <w:rPr>
              <w:rFonts w:asciiTheme="minorHAnsi" w:eastAsiaTheme="minorEastAsia" w:hAnsiTheme="minorHAnsi" w:cstheme="minorBidi"/>
              <w:noProof/>
              <w:sz w:val="22"/>
              <w:szCs w:val="22"/>
            </w:rPr>
          </w:pPr>
          <w:hyperlink w:anchor="_Toc414010606" w:history="1">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RASDR  Spectroscopy in HF band (2-80 MHz)</w:t>
            </w:r>
            <w:r w:rsidR="00D3074F">
              <w:rPr>
                <w:noProof/>
                <w:webHidden/>
              </w:rPr>
              <w:tab/>
            </w:r>
            <w:r w:rsidR="00E152C1">
              <w:rPr>
                <w:noProof/>
                <w:webHidden/>
              </w:rPr>
              <w:fldChar w:fldCharType="begin"/>
            </w:r>
            <w:r w:rsidR="00D3074F">
              <w:rPr>
                <w:noProof/>
                <w:webHidden/>
              </w:rPr>
              <w:instrText xml:space="preserve"> PAGEREF _Toc414010606 \h </w:instrText>
            </w:r>
            <w:r w:rsidR="00E152C1">
              <w:rPr>
                <w:noProof/>
                <w:webHidden/>
              </w:rPr>
            </w:r>
            <w:r w:rsidR="00E152C1">
              <w:rPr>
                <w:noProof/>
                <w:webHidden/>
              </w:rPr>
              <w:fldChar w:fldCharType="separate"/>
            </w:r>
            <w:r w:rsidR="00492970">
              <w:rPr>
                <w:noProof/>
                <w:webHidden/>
              </w:rPr>
              <w:t>38</w:t>
            </w:r>
            <w:r w:rsidR="00E152C1">
              <w:rPr>
                <w:noProof/>
                <w:webHidden/>
              </w:rPr>
              <w:fldChar w:fldCharType="end"/>
            </w:r>
          </w:hyperlink>
        </w:p>
        <w:p w:rsidR="00D3074F" w:rsidRDefault="004527AB">
          <w:pPr>
            <w:pStyle w:val="TOC1"/>
            <w:tabs>
              <w:tab w:val="left" w:pos="660"/>
              <w:tab w:val="right" w:leader="dot" w:pos="9350"/>
            </w:tabs>
            <w:rPr>
              <w:rFonts w:asciiTheme="minorHAnsi" w:eastAsiaTheme="minorEastAsia" w:hAnsiTheme="minorHAnsi" w:cstheme="minorBidi"/>
              <w:noProof/>
              <w:sz w:val="22"/>
              <w:szCs w:val="22"/>
            </w:rPr>
          </w:pPr>
          <w:hyperlink w:anchor="_Toc414010607" w:history="1">
            <w:r w:rsidR="00D3074F" w:rsidRPr="00313D7F">
              <w:rPr>
                <w:rStyle w:val="Hyperlink"/>
                <w:noProof/>
              </w:rPr>
              <w:t>10)</w:t>
            </w:r>
            <w:r w:rsidR="00D3074F">
              <w:rPr>
                <w:rFonts w:asciiTheme="minorHAnsi" w:eastAsiaTheme="minorEastAsia" w:hAnsiTheme="minorHAnsi" w:cstheme="minorBidi"/>
                <w:noProof/>
                <w:sz w:val="22"/>
                <w:szCs w:val="22"/>
              </w:rPr>
              <w:tab/>
            </w:r>
            <w:r w:rsidR="00D3074F" w:rsidRPr="00313D7F">
              <w:rPr>
                <w:rStyle w:val="Hyperlink"/>
                <w:noProof/>
              </w:rPr>
              <w:t>Operating RASDR beyond the limits: SETI and weak signals</w:t>
            </w:r>
            <w:r w:rsidR="00D3074F">
              <w:rPr>
                <w:noProof/>
                <w:webHidden/>
              </w:rPr>
              <w:tab/>
            </w:r>
            <w:r w:rsidR="00E152C1">
              <w:rPr>
                <w:noProof/>
                <w:webHidden/>
              </w:rPr>
              <w:fldChar w:fldCharType="begin"/>
            </w:r>
            <w:r w:rsidR="00D3074F">
              <w:rPr>
                <w:noProof/>
                <w:webHidden/>
              </w:rPr>
              <w:instrText xml:space="preserve"> PAGEREF _Toc414010607 \h </w:instrText>
            </w:r>
            <w:r w:rsidR="00E152C1">
              <w:rPr>
                <w:noProof/>
                <w:webHidden/>
              </w:rPr>
            </w:r>
            <w:r w:rsidR="00E152C1">
              <w:rPr>
                <w:noProof/>
                <w:webHidden/>
              </w:rPr>
              <w:fldChar w:fldCharType="separate"/>
            </w:r>
            <w:r w:rsidR="00492970">
              <w:rPr>
                <w:noProof/>
                <w:webHidden/>
              </w:rPr>
              <w:t>41</w:t>
            </w:r>
            <w:r w:rsidR="00E152C1">
              <w:rPr>
                <w:noProof/>
                <w:webHidden/>
              </w:rPr>
              <w:fldChar w:fldCharType="end"/>
            </w:r>
          </w:hyperlink>
        </w:p>
        <w:p w:rsidR="00D3074F" w:rsidRDefault="004527AB">
          <w:pPr>
            <w:pStyle w:val="TOC1"/>
            <w:tabs>
              <w:tab w:val="left" w:pos="660"/>
              <w:tab w:val="right" w:leader="dot" w:pos="9350"/>
            </w:tabs>
            <w:rPr>
              <w:rFonts w:asciiTheme="minorHAnsi" w:eastAsiaTheme="minorEastAsia" w:hAnsiTheme="minorHAnsi" w:cstheme="minorBidi"/>
              <w:noProof/>
              <w:sz w:val="22"/>
              <w:szCs w:val="22"/>
            </w:rPr>
          </w:pPr>
          <w:hyperlink w:anchor="_Toc414010608" w:history="1">
            <w:r w:rsidR="00D3074F" w:rsidRPr="00313D7F">
              <w:rPr>
                <w:rStyle w:val="Hyperlink"/>
                <w:noProof/>
              </w:rPr>
              <w:t>11)</w:t>
            </w:r>
            <w:r w:rsidR="00D3074F">
              <w:rPr>
                <w:rFonts w:asciiTheme="minorHAnsi" w:eastAsiaTheme="minorEastAsia" w:hAnsiTheme="minorHAnsi" w:cstheme="minorBidi"/>
                <w:noProof/>
                <w:sz w:val="22"/>
                <w:szCs w:val="22"/>
              </w:rPr>
              <w:tab/>
            </w:r>
            <w:r w:rsidR="00D3074F" w:rsidRPr="00313D7F">
              <w:rPr>
                <w:rStyle w:val="Hyperlink"/>
                <w:noProof/>
              </w:rPr>
              <w:t>Appendices</w:t>
            </w:r>
            <w:r w:rsidR="00D3074F">
              <w:rPr>
                <w:noProof/>
                <w:webHidden/>
              </w:rPr>
              <w:tab/>
            </w:r>
            <w:r w:rsidR="00E152C1">
              <w:rPr>
                <w:noProof/>
                <w:webHidden/>
              </w:rPr>
              <w:fldChar w:fldCharType="begin"/>
            </w:r>
            <w:r w:rsidR="00D3074F">
              <w:rPr>
                <w:noProof/>
                <w:webHidden/>
              </w:rPr>
              <w:instrText xml:space="preserve"> PAGEREF _Toc414010608 \h </w:instrText>
            </w:r>
            <w:r w:rsidR="00E152C1">
              <w:rPr>
                <w:noProof/>
                <w:webHidden/>
              </w:rPr>
            </w:r>
            <w:r w:rsidR="00E152C1">
              <w:rPr>
                <w:noProof/>
                <w:webHidden/>
              </w:rPr>
              <w:fldChar w:fldCharType="separate"/>
            </w:r>
            <w:r w:rsidR="00492970">
              <w:rPr>
                <w:noProof/>
                <w:webHidden/>
              </w:rPr>
              <w:t>43</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609"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RASDR Drivers</w:t>
            </w:r>
            <w:r w:rsidR="00D3074F">
              <w:rPr>
                <w:noProof/>
                <w:webHidden/>
              </w:rPr>
              <w:tab/>
            </w:r>
            <w:r w:rsidR="00E152C1">
              <w:rPr>
                <w:noProof/>
                <w:webHidden/>
              </w:rPr>
              <w:fldChar w:fldCharType="begin"/>
            </w:r>
            <w:r w:rsidR="00D3074F">
              <w:rPr>
                <w:noProof/>
                <w:webHidden/>
              </w:rPr>
              <w:instrText xml:space="preserve"> PAGEREF _Toc414010609 \h </w:instrText>
            </w:r>
            <w:r w:rsidR="00E152C1">
              <w:rPr>
                <w:noProof/>
                <w:webHidden/>
              </w:rPr>
            </w:r>
            <w:r w:rsidR="00E152C1">
              <w:rPr>
                <w:noProof/>
                <w:webHidden/>
              </w:rPr>
              <w:fldChar w:fldCharType="separate"/>
            </w:r>
            <w:r w:rsidR="00492970">
              <w:rPr>
                <w:noProof/>
                <w:webHidden/>
              </w:rPr>
              <w:t>43</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610" w:history="1">
            <w:r w:rsidR="00D3074F" w:rsidRPr="00313D7F">
              <w:rPr>
                <w:rStyle w:val="Hyperlink"/>
                <w:noProof/>
              </w:rPr>
              <w:t>https://github.com/myriadrf/RASDR/blob/master/DigiRED/driver/digired-windows.zip?raw=true</w:t>
            </w:r>
            <w:r w:rsidR="00D3074F">
              <w:rPr>
                <w:noProof/>
                <w:webHidden/>
              </w:rPr>
              <w:tab/>
            </w:r>
            <w:r w:rsidR="00E152C1">
              <w:rPr>
                <w:noProof/>
                <w:webHidden/>
              </w:rPr>
              <w:fldChar w:fldCharType="begin"/>
            </w:r>
            <w:r w:rsidR="00D3074F">
              <w:rPr>
                <w:noProof/>
                <w:webHidden/>
              </w:rPr>
              <w:instrText xml:space="preserve"> PAGEREF _Toc414010610 \h </w:instrText>
            </w:r>
            <w:r w:rsidR="00E152C1">
              <w:rPr>
                <w:noProof/>
                <w:webHidden/>
              </w:rPr>
            </w:r>
            <w:r w:rsidR="00E152C1">
              <w:rPr>
                <w:noProof/>
                <w:webHidden/>
              </w:rPr>
              <w:fldChar w:fldCharType="separate"/>
            </w:r>
            <w:r w:rsidR="00492970">
              <w:rPr>
                <w:noProof/>
                <w:webHidden/>
              </w:rPr>
              <w:t>43</w:t>
            </w:r>
            <w:r w:rsidR="00E152C1">
              <w:rPr>
                <w:noProof/>
                <w:webHidden/>
              </w:rPr>
              <w:fldChar w:fldCharType="end"/>
            </w:r>
          </w:hyperlink>
        </w:p>
        <w:p w:rsidR="00D3074F" w:rsidRDefault="004527AB">
          <w:pPr>
            <w:pStyle w:val="TOC2"/>
            <w:tabs>
              <w:tab w:val="left" w:pos="880"/>
              <w:tab w:val="right" w:leader="dot" w:pos="9350"/>
            </w:tabs>
            <w:rPr>
              <w:rFonts w:asciiTheme="minorHAnsi" w:eastAsiaTheme="minorEastAsia" w:hAnsiTheme="minorHAnsi" w:cstheme="minorBidi"/>
              <w:noProof/>
              <w:sz w:val="22"/>
              <w:szCs w:val="22"/>
            </w:rPr>
          </w:pPr>
          <w:hyperlink w:anchor="_Toc414010611"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Troubleshooting</w:t>
            </w:r>
            <w:r w:rsidR="00D3074F">
              <w:rPr>
                <w:noProof/>
                <w:webHidden/>
              </w:rPr>
              <w:tab/>
            </w:r>
            <w:r w:rsidR="00E152C1">
              <w:rPr>
                <w:noProof/>
                <w:webHidden/>
              </w:rPr>
              <w:fldChar w:fldCharType="begin"/>
            </w:r>
            <w:r w:rsidR="00D3074F">
              <w:rPr>
                <w:noProof/>
                <w:webHidden/>
              </w:rPr>
              <w:instrText xml:space="preserve"> PAGEREF _Toc414010611 \h </w:instrText>
            </w:r>
            <w:r w:rsidR="00E152C1">
              <w:rPr>
                <w:noProof/>
                <w:webHidden/>
              </w:rPr>
            </w:r>
            <w:r w:rsidR="00E152C1">
              <w:rPr>
                <w:noProof/>
                <w:webHidden/>
              </w:rPr>
              <w:fldChar w:fldCharType="separate"/>
            </w:r>
            <w:r w:rsidR="00492970">
              <w:rPr>
                <w:noProof/>
                <w:webHidden/>
              </w:rPr>
              <w:t>43</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612"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General and Frequently-Asked Questions (FAQs)</w:t>
            </w:r>
            <w:r w:rsidR="00D3074F">
              <w:rPr>
                <w:noProof/>
                <w:webHidden/>
              </w:rPr>
              <w:tab/>
            </w:r>
            <w:r w:rsidR="00E152C1">
              <w:rPr>
                <w:noProof/>
                <w:webHidden/>
              </w:rPr>
              <w:fldChar w:fldCharType="begin"/>
            </w:r>
            <w:r w:rsidR="00D3074F">
              <w:rPr>
                <w:noProof/>
                <w:webHidden/>
              </w:rPr>
              <w:instrText xml:space="preserve"> PAGEREF _Toc414010612 \h </w:instrText>
            </w:r>
            <w:r w:rsidR="00E152C1">
              <w:rPr>
                <w:noProof/>
                <w:webHidden/>
              </w:rPr>
            </w:r>
            <w:r w:rsidR="00E152C1">
              <w:rPr>
                <w:noProof/>
                <w:webHidden/>
              </w:rPr>
              <w:fldChar w:fldCharType="separate"/>
            </w:r>
            <w:r w:rsidR="00492970">
              <w:rPr>
                <w:noProof/>
                <w:webHidden/>
              </w:rPr>
              <w:t>44</w:t>
            </w:r>
            <w:r w:rsidR="00E152C1">
              <w:rPr>
                <w:noProof/>
                <w:webHidden/>
              </w:rPr>
              <w:fldChar w:fldCharType="end"/>
            </w:r>
          </w:hyperlink>
        </w:p>
        <w:p w:rsidR="00D3074F" w:rsidRDefault="004527AB">
          <w:pPr>
            <w:pStyle w:val="TOC2"/>
            <w:tabs>
              <w:tab w:val="left" w:pos="880"/>
              <w:tab w:val="right" w:leader="dot" w:pos="9350"/>
            </w:tabs>
            <w:rPr>
              <w:rFonts w:asciiTheme="minorHAnsi" w:eastAsiaTheme="minorEastAsia" w:hAnsiTheme="minorHAnsi" w:cstheme="minorBidi"/>
              <w:noProof/>
              <w:sz w:val="22"/>
              <w:szCs w:val="22"/>
            </w:rPr>
          </w:pPr>
          <w:hyperlink w:anchor="_Toc414010613" w:history="1">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RASDR &amp; Myriad RF connectors details</w:t>
            </w:r>
            <w:r w:rsidR="00D3074F">
              <w:rPr>
                <w:noProof/>
                <w:webHidden/>
              </w:rPr>
              <w:tab/>
            </w:r>
            <w:r w:rsidR="00E152C1">
              <w:rPr>
                <w:noProof/>
                <w:webHidden/>
              </w:rPr>
              <w:fldChar w:fldCharType="begin"/>
            </w:r>
            <w:r w:rsidR="00D3074F">
              <w:rPr>
                <w:noProof/>
                <w:webHidden/>
              </w:rPr>
              <w:instrText xml:space="preserve"> PAGEREF _Toc414010613 \h </w:instrText>
            </w:r>
            <w:r w:rsidR="00E152C1">
              <w:rPr>
                <w:noProof/>
                <w:webHidden/>
              </w:rPr>
            </w:r>
            <w:r w:rsidR="00E152C1">
              <w:rPr>
                <w:noProof/>
                <w:webHidden/>
              </w:rPr>
              <w:fldChar w:fldCharType="separate"/>
            </w:r>
            <w:r w:rsidR="00492970">
              <w:rPr>
                <w:noProof/>
                <w:webHidden/>
              </w:rPr>
              <w:t>45</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614" w:history="1">
            <w:r w:rsidR="00D3074F" w:rsidRPr="00313D7F">
              <w:rPr>
                <w:rStyle w:val="Hyperlink"/>
                <w:noProof/>
              </w:rPr>
              <w:t>X1 Connector - DigiRed to Myriad</w:t>
            </w:r>
            <w:r w:rsidR="00D3074F">
              <w:rPr>
                <w:noProof/>
                <w:webHidden/>
              </w:rPr>
              <w:tab/>
            </w:r>
            <w:r w:rsidR="00E152C1">
              <w:rPr>
                <w:noProof/>
                <w:webHidden/>
              </w:rPr>
              <w:fldChar w:fldCharType="begin"/>
            </w:r>
            <w:r w:rsidR="00D3074F">
              <w:rPr>
                <w:noProof/>
                <w:webHidden/>
              </w:rPr>
              <w:instrText xml:space="preserve"> PAGEREF _Toc414010614 \h </w:instrText>
            </w:r>
            <w:r w:rsidR="00E152C1">
              <w:rPr>
                <w:noProof/>
                <w:webHidden/>
              </w:rPr>
            </w:r>
            <w:r w:rsidR="00E152C1">
              <w:rPr>
                <w:noProof/>
                <w:webHidden/>
              </w:rPr>
              <w:fldChar w:fldCharType="separate"/>
            </w:r>
            <w:r w:rsidR="00492970">
              <w:rPr>
                <w:noProof/>
                <w:webHidden/>
              </w:rPr>
              <w:t>45</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615" w:history="1">
            <w:r w:rsidR="00D3074F" w:rsidRPr="00313D7F">
              <w:rPr>
                <w:rStyle w:val="Hyperlink"/>
                <w:noProof/>
              </w:rPr>
              <w:t>X2 Connector - FX3 JTAG interface</w:t>
            </w:r>
            <w:r w:rsidR="00D3074F">
              <w:rPr>
                <w:noProof/>
                <w:webHidden/>
              </w:rPr>
              <w:tab/>
            </w:r>
            <w:r w:rsidR="00E152C1">
              <w:rPr>
                <w:noProof/>
                <w:webHidden/>
              </w:rPr>
              <w:fldChar w:fldCharType="begin"/>
            </w:r>
            <w:r w:rsidR="00D3074F">
              <w:rPr>
                <w:noProof/>
                <w:webHidden/>
              </w:rPr>
              <w:instrText xml:space="preserve"> PAGEREF _Toc414010615 \h </w:instrText>
            </w:r>
            <w:r w:rsidR="00E152C1">
              <w:rPr>
                <w:noProof/>
                <w:webHidden/>
              </w:rPr>
            </w:r>
            <w:r w:rsidR="00E152C1">
              <w:rPr>
                <w:noProof/>
                <w:webHidden/>
              </w:rPr>
              <w:fldChar w:fldCharType="separate"/>
            </w:r>
            <w:r w:rsidR="00492970">
              <w:rPr>
                <w:noProof/>
                <w:webHidden/>
              </w:rPr>
              <w:t>48</w:t>
            </w:r>
            <w:r w:rsidR="00E152C1">
              <w:rPr>
                <w:noProof/>
                <w:webHidden/>
              </w:rPr>
              <w:fldChar w:fldCharType="end"/>
            </w:r>
          </w:hyperlink>
        </w:p>
        <w:p w:rsidR="00D3074F" w:rsidRDefault="004527AB">
          <w:pPr>
            <w:pStyle w:val="TOC3"/>
            <w:tabs>
              <w:tab w:val="right" w:leader="dot" w:pos="9350"/>
            </w:tabs>
            <w:rPr>
              <w:rFonts w:asciiTheme="minorHAnsi" w:eastAsiaTheme="minorEastAsia" w:hAnsiTheme="minorHAnsi" w:cstheme="minorBidi"/>
              <w:noProof/>
              <w:sz w:val="22"/>
              <w:szCs w:val="22"/>
            </w:rPr>
          </w:pPr>
          <w:hyperlink w:anchor="_Toc414010616" w:history="1">
            <w:r w:rsidR="00D3074F" w:rsidRPr="00313D7F">
              <w:rPr>
                <w:rStyle w:val="Hyperlink"/>
                <w:noProof/>
              </w:rPr>
              <w:t>X3 Connector - PPS / Clck-ext and GPIO Connector</w:t>
            </w:r>
            <w:r w:rsidR="00D3074F">
              <w:rPr>
                <w:noProof/>
                <w:webHidden/>
              </w:rPr>
              <w:tab/>
            </w:r>
            <w:r w:rsidR="00E152C1">
              <w:rPr>
                <w:noProof/>
                <w:webHidden/>
              </w:rPr>
              <w:fldChar w:fldCharType="begin"/>
            </w:r>
            <w:r w:rsidR="00D3074F">
              <w:rPr>
                <w:noProof/>
                <w:webHidden/>
              </w:rPr>
              <w:instrText xml:space="preserve"> PAGEREF _Toc414010616 \h </w:instrText>
            </w:r>
            <w:r w:rsidR="00E152C1">
              <w:rPr>
                <w:noProof/>
                <w:webHidden/>
              </w:rPr>
            </w:r>
            <w:r w:rsidR="00E152C1">
              <w:rPr>
                <w:noProof/>
                <w:webHidden/>
              </w:rPr>
              <w:fldChar w:fldCharType="separate"/>
            </w:r>
            <w:r w:rsidR="00492970">
              <w:rPr>
                <w:noProof/>
                <w:webHidden/>
              </w:rPr>
              <w:t>49</w:t>
            </w:r>
            <w:r w:rsidR="00E152C1">
              <w:rPr>
                <w:noProof/>
                <w:webHidden/>
              </w:rPr>
              <w:fldChar w:fldCharType="end"/>
            </w:r>
          </w:hyperlink>
        </w:p>
        <w:p w:rsidR="00D3074F" w:rsidRDefault="004527AB">
          <w:pPr>
            <w:pStyle w:val="TOC2"/>
            <w:tabs>
              <w:tab w:val="left" w:pos="660"/>
              <w:tab w:val="right" w:leader="dot" w:pos="9350"/>
            </w:tabs>
            <w:rPr>
              <w:rFonts w:asciiTheme="minorHAnsi" w:eastAsiaTheme="minorEastAsia" w:hAnsiTheme="minorHAnsi" w:cstheme="minorBidi"/>
              <w:noProof/>
              <w:sz w:val="22"/>
              <w:szCs w:val="22"/>
            </w:rPr>
          </w:pPr>
          <w:hyperlink w:anchor="_Toc414010617" w:history="1">
            <w:r w:rsidR="00D3074F" w:rsidRPr="00313D7F">
              <w:rPr>
                <w:rStyle w:val="Hyperlink"/>
                <w:noProof/>
              </w:rPr>
              <w:t>e)</w:t>
            </w:r>
            <w:r w:rsidR="00D3074F">
              <w:rPr>
                <w:rFonts w:asciiTheme="minorHAnsi" w:eastAsiaTheme="minorEastAsia" w:hAnsiTheme="minorHAnsi" w:cstheme="minorBidi"/>
                <w:noProof/>
                <w:sz w:val="22"/>
                <w:szCs w:val="22"/>
              </w:rPr>
              <w:tab/>
            </w:r>
            <w:r w:rsidR="00D3074F" w:rsidRPr="00313D7F">
              <w:rPr>
                <w:rStyle w:val="Hyperlink"/>
                <w:noProof/>
              </w:rPr>
              <w:t>X7 Connector - Input Reference Frequency Provision</w:t>
            </w:r>
            <w:r w:rsidR="00D3074F">
              <w:rPr>
                <w:noProof/>
                <w:webHidden/>
              </w:rPr>
              <w:tab/>
            </w:r>
            <w:r w:rsidR="00E152C1">
              <w:rPr>
                <w:noProof/>
                <w:webHidden/>
              </w:rPr>
              <w:fldChar w:fldCharType="begin"/>
            </w:r>
            <w:r w:rsidR="00D3074F">
              <w:rPr>
                <w:noProof/>
                <w:webHidden/>
              </w:rPr>
              <w:instrText xml:space="preserve"> PAGEREF _Toc414010617 \h </w:instrText>
            </w:r>
            <w:r w:rsidR="00E152C1">
              <w:rPr>
                <w:noProof/>
                <w:webHidden/>
              </w:rPr>
            </w:r>
            <w:r w:rsidR="00E152C1">
              <w:rPr>
                <w:noProof/>
                <w:webHidden/>
              </w:rPr>
              <w:fldChar w:fldCharType="separate"/>
            </w:r>
            <w:r w:rsidR="00492970">
              <w:rPr>
                <w:noProof/>
                <w:webHidden/>
              </w:rPr>
              <w:t>49</w:t>
            </w:r>
            <w:r w:rsidR="00E152C1">
              <w:rPr>
                <w:noProof/>
                <w:webHidden/>
              </w:rPr>
              <w:fldChar w:fldCharType="end"/>
            </w:r>
          </w:hyperlink>
        </w:p>
        <w:p w:rsidR="00D3074F" w:rsidRDefault="004527AB">
          <w:pPr>
            <w:pStyle w:val="TOC1"/>
            <w:tabs>
              <w:tab w:val="left" w:pos="660"/>
              <w:tab w:val="right" w:leader="dot" w:pos="9350"/>
            </w:tabs>
            <w:rPr>
              <w:rFonts w:asciiTheme="minorHAnsi" w:eastAsiaTheme="minorEastAsia" w:hAnsiTheme="minorHAnsi" w:cstheme="minorBidi"/>
              <w:noProof/>
              <w:sz w:val="22"/>
              <w:szCs w:val="22"/>
            </w:rPr>
          </w:pPr>
          <w:hyperlink w:anchor="_Toc414010618" w:history="1">
            <w:r w:rsidR="00D3074F" w:rsidRPr="00313D7F">
              <w:rPr>
                <w:rStyle w:val="Hyperlink"/>
                <w:noProof/>
              </w:rPr>
              <w:t>12)</w:t>
            </w:r>
            <w:r w:rsidR="00D3074F">
              <w:rPr>
                <w:rFonts w:asciiTheme="minorHAnsi" w:eastAsiaTheme="minorEastAsia" w:hAnsiTheme="minorHAnsi" w:cstheme="minorBidi"/>
                <w:noProof/>
                <w:sz w:val="22"/>
                <w:szCs w:val="22"/>
              </w:rPr>
              <w:tab/>
            </w:r>
            <w:r w:rsidR="00D3074F" w:rsidRPr="00313D7F">
              <w:rPr>
                <w:rStyle w:val="Hyperlink"/>
                <w:noProof/>
              </w:rPr>
              <w:t>References</w:t>
            </w:r>
            <w:r w:rsidR="00D3074F">
              <w:rPr>
                <w:noProof/>
                <w:webHidden/>
              </w:rPr>
              <w:tab/>
            </w:r>
            <w:r w:rsidR="00E152C1">
              <w:rPr>
                <w:noProof/>
                <w:webHidden/>
              </w:rPr>
              <w:fldChar w:fldCharType="begin"/>
            </w:r>
            <w:r w:rsidR="00D3074F">
              <w:rPr>
                <w:noProof/>
                <w:webHidden/>
              </w:rPr>
              <w:instrText xml:space="preserve"> PAGEREF _Toc414010618 \h </w:instrText>
            </w:r>
            <w:r w:rsidR="00E152C1">
              <w:rPr>
                <w:noProof/>
                <w:webHidden/>
              </w:rPr>
            </w:r>
            <w:r w:rsidR="00E152C1">
              <w:rPr>
                <w:noProof/>
                <w:webHidden/>
              </w:rPr>
              <w:fldChar w:fldCharType="separate"/>
            </w:r>
            <w:r w:rsidR="00492970">
              <w:rPr>
                <w:noProof/>
                <w:webHidden/>
              </w:rPr>
              <w:t>51</w:t>
            </w:r>
            <w:r w:rsidR="00E152C1">
              <w:rPr>
                <w:noProof/>
                <w:webHidden/>
              </w:rPr>
              <w:fldChar w:fldCharType="end"/>
            </w:r>
          </w:hyperlink>
        </w:p>
        <w:p w:rsidR="00D3074F" w:rsidRDefault="004527AB">
          <w:pPr>
            <w:pStyle w:val="TOC1"/>
            <w:tabs>
              <w:tab w:val="left" w:pos="660"/>
              <w:tab w:val="right" w:leader="dot" w:pos="9350"/>
            </w:tabs>
            <w:rPr>
              <w:rFonts w:asciiTheme="minorHAnsi" w:eastAsiaTheme="minorEastAsia" w:hAnsiTheme="minorHAnsi" w:cstheme="minorBidi"/>
              <w:noProof/>
              <w:sz w:val="22"/>
              <w:szCs w:val="22"/>
            </w:rPr>
          </w:pPr>
          <w:hyperlink w:anchor="_Toc414010619" w:history="1">
            <w:r w:rsidR="00D3074F" w:rsidRPr="00313D7F">
              <w:rPr>
                <w:rStyle w:val="Hyperlink"/>
                <w:noProof/>
              </w:rPr>
              <w:t>13)</w:t>
            </w:r>
            <w:r w:rsidR="00D3074F">
              <w:rPr>
                <w:rFonts w:asciiTheme="minorHAnsi" w:eastAsiaTheme="minorEastAsia" w:hAnsiTheme="minorHAnsi" w:cstheme="minorBidi"/>
                <w:noProof/>
                <w:sz w:val="22"/>
                <w:szCs w:val="22"/>
              </w:rPr>
              <w:tab/>
            </w:r>
            <w:r w:rsidR="00D3074F" w:rsidRPr="00313D7F">
              <w:rPr>
                <w:rStyle w:val="Hyperlink"/>
                <w:noProof/>
              </w:rPr>
              <w:t>Index</w:t>
            </w:r>
            <w:r w:rsidR="00D3074F">
              <w:rPr>
                <w:noProof/>
                <w:webHidden/>
              </w:rPr>
              <w:tab/>
            </w:r>
            <w:r w:rsidR="00E152C1">
              <w:rPr>
                <w:noProof/>
                <w:webHidden/>
              </w:rPr>
              <w:fldChar w:fldCharType="begin"/>
            </w:r>
            <w:r w:rsidR="00D3074F">
              <w:rPr>
                <w:noProof/>
                <w:webHidden/>
              </w:rPr>
              <w:instrText xml:space="preserve"> PAGEREF _Toc414010619 \h </w:instrText>
            </w:r>
            <w:r w:rsidR="00E152C1">
              <w:rPr>
                <w:noProof/>
                <w:webHidden/>
              </w:rPr>
            </w:r>
            <w:r w:rsidR="00E152C1">
              <w:rPr>
                <w:noProof/>
                <w:webHidden/>
              </w:rPr>
              <w:fldChar w:fldCharType="separate"/>
            </w:r>
            <w:r w:rsidR="00492970">
              <w:rPr>
                <w:noProof/>
                <w:webHidden/>
              </w:rPr>
              <w:t>54</w:t>
            </w:r>
            <w:r w:rsidR="00E152C1">
              <w:rPr>
                <w:noProof/>
                <w:webHidden/>
              </w:rPr>
              <w:fldChar w:fldCharType="end"/>
            </w:r>
          </w:hyperlink>
        </w:p>
        <w:p w:rsidR="00E80456" w:rsidRDefault="00E152C1">
          <w:r>
            <w:fldChar w:fldCharType="end"/>
          </w:r>
        </w:p>
        <w:p w:rsidR="00E80456" w:rsidRDefault="00E80456">
          <w:r>
            <w:br w:type="page"/>
          </w:r>
        </w:p>
        <w:p w:rsidR="00B75A65" w:rsidRDefault="004527AB"/>
      </w:sdtContent>
    </w:sdt>
    <w:p w:rsidR="00B75A65" w:rsidRPr="00B75A65" w:rsidRDefault="00B75A65" w:rsidP="00B75A65"/>
    <w:p w:rsidR="00D3074F" w:rsidRDefault="000B3838" w:rsidP="00A369A2">
      <w:pPr>
        <w:pStyle w:val="Heading3"/>
        <w:spacing w:after="100" w:afterAutospacing="1"/>
        <w:rPr>
          <w:noProof/>
        </w:rPr>
      </w:pPr>
      <w:bookmarkStart w:id="0" w:name="_Toc414010568"/>
      <w:r>
        <w:t xml:space="preserve">List </w:t>
      </w:r>
      <w:proofErr w:type="gramStart"/>
      <w:r>
        <w:t>of  Figures</w:t>
      </w:r>
      <w:bookmarkEnd w:id="0"/>
      <w:proofErr w:type="gramEnd"/>
      <w:r w:rsidR="00E152C1">
        <w:fldChar w:fldCharType="begin"/>
      </w:r>
      <w:r w:rsidR="00722E94">
        <w:instrText xml:space="preserve"> TOC \c "Figure" </w:instrText>
      </w:r>
      <w:r w:rsidR="00E152C1">
        <w:fldChar w:fldCharType="separate"/>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 RASDR functional overview.</w:t>
      </w:r>
      <w:r>
        <w:rPr>
          <w:noProof/>
        </w:rPr>
        <w:tab/>
      </w:r>
      <w:r w:rsidR="00E152C1">
        <w:rPr>
          <w:noProof/>
        </w:rPr>
        <w:fldChar w:fldCharType="begin"/>
      </w:r>
      <w:r>
        <w:rPr>
          <w:noProof/>
        </w:rPr>
        <w:instrText xml:space="preserve"> PAGEREF _Toc414010620 \h </w:instrText>
      </w:r>
      <w:r w:rsidR="00E152C1">
        <w:rPr>
          <w:noProof/>
        </w:rPr>
      </w:r>
      <w:r w:rsidR="00E152C1">
        <w:rPr>
          <w:noProof/>
        </w:rPr>
        <w:fldChar w:fldCharType="separate"/>
      </w:r>
      <w:r w:rsidR="00492970">
        <w:rPr>
          <w:noProof/>
        </w:rPr>
        <w:t>13</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  Typical RASDR observatory suitable for H1 observations</w:t>
      </w:r>
      <w:r>
        <w:rPr>
          <w:noProof/>
        </w:rPr>
        <w:tab/>
      </w:r>
      <w:r w:rsidR="00E152C1">
        <w:rPr>
          <w:noProof/>
        </w:rPr>
        <w:fldChar w:fldCharType="begin"/>
      </w:r>
      <w:r>
        <w:rPr>
          <w:noProof/>
        </w:rPr>
        <w:instrText xml:space="preserve"> PAGEREF _Toc414010621 \h </w:instrText>
      </w:r>
      <w:r w:rsidR="00E152C1">
        <w:rPr>
          <w:noProof/>
        </w:rPr>
      </w:r>
      <w:r w:rsidR="00E152C1">
        <w:rPr>
          <w:noProof/>
        </w:rPr>
        <w:fldChar w:fldCharType="separate"/>
      </w:r>
      <w:r w:rsidR="00492970">
        <w:rPr>
          <w:noProof/>
        </w:rPr>
        <w:t>15</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3 The core hardware RASDR package consists of two circuit boards.</w:t>
      </w:r>
      <w:r>
        <w:rPr>
          <w:noProof/>
        </w:rPr>
        <w:tab/>
      </w:r>
      <w:r w:rsidR="00E152C1">
        <w:rPr>
          <w:noProof/>
        </w:rPr>
        <w:fldChar w:fldCharType="begin"/>
      </w:r>
      <w:r>
        <w:rPr>
          <w:noProof/>
        </w:rPr>
        <w:instrText xml:space="preserve"> PAGEREF _Toc414010622 \h </w:instrText>
      </w:r>
      <w:r w:rsidR="00E152C1">
        <w:rPr>
          <w:noProof/>
        </w:rPr>
      </w:r>
      <w:r w:rsidR="00E152C1">
        <w:rPr>
          <w:noProof/>
        </w:rPr>
        <w:fldChar w:fldCharType="separate"/>
      </w:r>
      <w:r w:rsidR="00492970">
        <w:rPr>
          <w:noProof/>
        </w:rPr>
        <w:t>17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4. The Myriad-RF board was manufactured in several versions. SARA boards produced in 2014 are matched to the DigiRED board.  Earlier versions may require addition of a simple dongle with extra resistors.</w:t>
      </w:r>
      <w:r>
        <w:rPr>
          <w:noProof/>
        </w:rPr>
        <w:tab/>
      </w:r>
      <w:r w:rsidR="00E152C1">
        <w:rPr>
          <w:noProof/>
        </w:rPr>
        <w:fldChar w:fldCharType="begin"/>
      </w:r>
      <w:r>
        <w:rPr>
          <w:noProof/>
        </w:rPr>
        <w:instrText xml:space="preserve"> PAGEREF _Toc414010623 \h </w:instrText>
      </w:r>
      <w:r w:rsidR="00E152C1">
        <w:rPr>
          <w:noProof/>
        </w:rPr>
      </w:r>
      <w:r w:rsidR="00E152C1">
        <w:rPr>
          <w:noProof/>
        </w:rPr>
        <w:fldChar w:fldCharType="separate"/>
      </w:r>
      <w:r w:rsidR="00492970">
        <w:rPr>
          <w:noProof/>
        </w:rPr>
        <w:t>17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5 The MyriadRF board is the RF section of RASDR, and interfaces directly to DigiRED via the X3 connector .  The SMA connectors are for transmit and receive sections. Only receive operations are currently supported by the RASDR team.</w:t>
      </w:r>
      <w:r>
        <w:rPr>
          <w:noProof/>
        </w:rPr>
        <w:tab/>
      </w:r>
      <w:r w:rsidR="00E152C1">
        <w:rPr>
          <w:noProof/>
        </w:rPr>
        <w:fldChar w:fldCharType="begin"/>
      </w:r>
      <w:r>
        <w:rPr>
          <w:noProof/>
        </w:rPr>
        <w:instrText xml:space="preserve"> PAGEREF _Toc414010624 \h </w:instrText>
      </w:r>
      <w:r w:rsidR="00E152C1">
        <w:rPr>
          <w:noProof/>
        </w:rPr>
      </w:r>
      <w:r w:rsidR="00E152C1">
        <w:rPr>
          <w:noProof/>
        </w:rPr>
        <w:fldChar w:fldCharType="separate"/>
      </w:r>
      <w:r w:rsidR="00492970">
        <w:rPr>
          <w:noProof/>
        </w:rPr>
        <w:t>19</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6 DigiRED connection descriptions.</w:t>
      </w:r>
      <w:r>
        <w:rPr>
          <w:noProof/>
        </w:rPr>
        <w:tab/>
      </w:r>
      <w:r w:rsidR="00E152C1">
        <w:rPr>
          <w:noProof/>
        </w:rPr>
        <w:fldChar w:fldCharType="begin"/>
      </w:r>
      <w:r>
        <w:rPr>
          <w:noProof/>
        </w:rPr>
        <w:instrText xml:space="preserve"> PAGEREF _Toc414010625 \h </w:instrText>
      </w:r>
      <w:r w:rsidR="00E152C1">
        <w:rPr>
          <w:noProof/>
        </w:rPr>
      </w:r>
      <w:r w:rsidR="00E152C1">
        <w:rPr>
          <w:noProof/>
        </w:rPr>
        <w:fldChar w:fldCharType="separate"/>
      </w:r>
      <w:r w:rsidR="00492970">
        <w:rPr>
          <w:noProof/>
        </w:rPr>
        <w:t>20</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7 Some Konig© (L) and Inatech©  PCIE cards provide USB2/USB3 connectivity to PC desktop computers.</w:t>
      </w:r>
      <w:r>
        <w:rPr>
          <w:noProof/>
        </w:rPr>
        <w:tab/>
      </w:r>
      <w:r w:rsidR="00E152C1">
        <w:rPr>
          <w:noProof/>
        </w:rPr>
        <w:fldChar w:fldCharType="begin"/>
      </w:r>
      <w:r>
        <w:rPr>
          <w:noProof/>
        </w:rPr>
        <w:instrText xml:space="preserve"> PAGEREF _Toc414010626 \h </w:instrText>
      </w:r>
      <w:r w:rsidR="00E152C1">
        <w:rPr>
          <w:noProof/>
        </w:rPr>
      </w:r>
      <w:r w:rsidR="00E152C1">
        <w:rPr>
          <w:noProof/>
        </w:rPr>
        <w:fldChar w:fldCharType="separate"/>
      </w:r>
      <w:r w:rsidR="00492970">
        <w:rPr>
          <w:noProof/>
        </w:rPr>
        <w:t>21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8 LED Indicators on digiRED board.</w:t>
      </w:r>
      <w:r>
        <w:rPr>
          <w:noProof/>
        </w:rPr>
        <w:tab/>
      </w:r>
      <w:r w:rsidR="00E152C1">
        <w:rPr>
          <w:noProof/>
        </w:rPr>
        <w:fldChar w:fldCharType="begin"/>
      </w:r>
      <w:r>
        <w:rPr>
          <w:noProof/>
        </w:rPr>
        <w:instrText xml:space="preserve"> PAGEREF _Toc414010627 \h </w:instrText>
      </w:r>
      <w:r w:rsidR="00E152C1">
        <w:rPr>
          <w:noProof/>
        </w:rPr>
      </w:r>
      <w:r w:rsidR="00E152C1">
        <w:rPr>
          <w:noProof/>
        </w:rPr>
        <w:fldChar w:fldCharType="separate"/>
      </w:r>
      <w:r w:rsidR="00492970">
        <w:rPr>
          <w:noProof/>
        </w:rPr>
        <w:t>22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9 (L) shows Rx and Tx LED indicators and (R) shows location of LED D9.</w:t>
      </w:r>
      <w:r>
        <w:rPr>
          <w:noProof/>
        </w:rPr>
        <w:tab/>
      </w:r>
      <w:r w:rsidR="00E152C1">
        <w:rPr>
          <w:noProof/>
        </w:rPr>
        <w:fldChar w:fldCharType="begin"/>
      </w:r>
      <w:r>
        <w:rPr>
          <w:noProof/>
        </w:rPr>
        <w:instrText xml:space="preserve"> PAGEREF _Toc414010628 \h </w:instrText>
      </w:r>
      <w:r w:rsidR="00E152C1">
        <w:rPr>
          <w:noProof/>
        </w:rPr>
      </w:r>
      <w:r w:rsidR="00E152C1">
        <w:rPr>
          <w:noProof/>
        </w:rPr>
        <w:fldChar w:fldCharType="separate"/>
      </w:r>
      <w:r w:rsidR="00492970">
        <w:rPr>
          <w:noProof/>
        </w:rPr>
        <w:t>22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10 GUI Start window of the RASDRViewer application</w:t>
      </w:r>
      <w:r>
        <w:rPr>
          <w:noProof/>
        </w:rPr>
        <w:tab/>
      </w:r>
      <w:r w:rsidR="00E152C1">
        <w:rPr>
          <w:noProof/>
        </w:rPr>
        <w:fldChar w:fldCharType="begin"/>
      </w:r>
      <w:r>
        <w:rPr>
          <w:noProof/>
        </w:rPr>
        <w:instrText xml:space="preserve"> PAGEREF _Toc414010629 \h </w:instrText>
      </w:r>
      <w:r w:rsidR="00E152C1">
        <w:rPr>
          <w:noProof/>
        </w:rPr>
      </w:r>
      <w:r w:rsidR="00E152C1">
        <w:rPr>
          <w:noProof/>
        </w:rPr>
        <w:fldChar w:fldCharType="separate"/>
      </w:r>
      <w:r w:rsidR="00492970">
        <w:rPr>
          <w:noProof/>
        </w:rPr>
        <w:t>26</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11 Chip parameter settings</w:t>
      </w:r>
      <w:r>
        <w:rPr>
          <w:noProof/>
        </w:rPr>
        <w:tab/>
      </w:r>
      <w:r w:rsidR="00E152C1">
        <w:rPr>
          <w:noProof/>
        </w:rPr>
        <w:fldChar w:fldCharType="begin"/>
      </w:r>
      <w:r>
        <w:rPr>
          <w:noProof/>
        </w:rPr>
        <w:instrText xml:space="preserve"> PAGEREF _Toc414010630 \h </w:instrText>
      </w:r>
      <w:r w:rsidR="00E152C1">
        <w:rPr>
          <w:noProof/>
        </w:rPr>
      </w:r>
      <w:r w:rsidR="00E152C1">
        <w:rPr>
          <w:noProof/>
        </w:rPr>
        <w:fldChar w:fldCharType="separate"/>
      </w:r>
      <w:r w:rsidR="00492970">
        <w:rPr>
          <w:noProof/>
        </w:rPr>
        <w:t>27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12 ADC Power input</w:t>
      </w:r>
      <w:r>
        <w:rPr>
          <w:noProof/>
        </w:rPr>
        <w:tab/>
      </w:r>
      <w:r w:rsidR="00E152C1">
        <w:rPr>
          <w:noProof/>
        </w:rPr>
        <w:fldChar w:fldCharType="begin"/>
      </w:r>
      <w:r>
        <w:rPr>
          <w:noProof/>
        </w:rPr>
        <w:instrText xml:space="preserve"> PAGEREF _Toc414010631 \h </w:instrText>
      </w:r>
      <w:r w:rsidR="00E152C1">
        <w:rPr>
          <w:noProof/>
        </w:rPr>
      </w:r>
      <w:r w:rsidR="00E152C1">
        <w:rPr>
          <w:noProof/>
        </w:rPr>
        <w:fldChar w:fldCharType="separate"/>
      </w:r>
      <w:r w:rsidR="00492970">
        <w:rPr>
          <w:noProof/>
        </w:rPr>
        <w:t>27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13 FFT Recording configuration</w:t>
      </w:r>
      <w:r>
        <w:rPr>
          <w:noProof/>
        </w:rPr>
        <w:tab/>
      </w:r>
      <w:r w:rsidR="00E152C1">
        <w:rPr>
          <w:noProof/>
        </w:rPr>
        <w:fldChar w:fldCharType="begin"/>
      </w:r>
      <w:r>
        <w:rPr>
          <w:noProof/>
        </w:rPr>
        <w:instrText xml:space="preserve"> PAGEREF _Toc414010632 \h </w:instrText>
      </w:r>
      <w:r w:rsidR="00E152C1">
        <w:rPr>
          <w:noProof/>
        </w:rPr>
      </w:r>
      <w:r w:rsidR="00E152C1">
        <w:rPr>
          <w:noProof/>
        </w:rPr>
        <w:fldChar w:fldCharType="separate"/>
      </w:r>
      <w:r w:rsidR="00492970">
        <w:rPr>
          <w:noProof/>
        </w:rPr>
        <w:t>29</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14 Initial choices of RASDR2 control parameters for comparison with typical SpectraCyber results, were not the final selection.. Better results were obtained by choosing minimum BW for this narrow spectral region. See text for choice of values shown in red.</w:t>
      </w:r>
      <w:r>
        <w:rPr>
          <w:noProof/>
        </w:rPr>
        <w:tab/>
      </w:r>
      <w:r w:rsidR="00E152C1">
        <w:rPr>
          <w:noProof/>
        </w:rPr>
        <w:fldChar w:fldCharType="begin"/>
      </w:r>
      <w:r>
        <w:rPr>
          <w:noProof/>
        </w:rPr>
        <w:instrText xml:space="preserve"> PAGEREF _Toc414010633 \h </w:instrText>
      </w:r>
      <w:r w:rsidR="00E152C1">
        <w:rPr>
          <w:noProof/>
        </w:rPr>
      </w:r>
      <w:r w:rsidR="00E152C1">
        <w:rPr>
          <w:noProof/>
        </w:rPr>
        <w:fldChar w:fldCharType="separate"/>
      </w:r>
      <w:r w:rsidR="00492970">
        <w:rPr>
          <w:noProof/>
        </w:rPr>
        <w:t>31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15 The importance of spectral averaging is shown with processing of 99 frames (left) and 998 frames (right). Control settings were as shown in Figure 14.  USB2 connectivity was used to an  IBM laptop running WinXP, and using a USB2 interface.</w:t>
      </w:r>
      <w:r>
        <w:rPr>
          <w:noProof/>
        </w:rPr>
        <w:tab/>
      </w:r>
      <w:r w:rsidR="00E152C1">
        <w:rPr>
          <w:noProof/>
        </w:rPr>
        <w:fldChar w:fldCharType="begin"/>
      </w:r>
      <w:r>
        <w:rPr>
          <w:noProof/>
        </w:rPr>
        <w:instrText xml:space="preserve"> PAGEREF _Toc414010634 \h </w:instrText>
      </w:r>
      <w:r w:rsidR="00E152C1">
        <w:rPr>
          <w:noProof/>
        </w:rPr>
      </w:r>
      <w:r w:rsidR="00E152C1">
        <w:rPr>
          <w:noProof/>
        </w:rPr>
        <w:fldChar w:fldCharType="separate"/>
      </w:r>
      <w:r w:rsidR="00492970">
        <w:rPr>
          <w:noProof/>
        </w:rPr>
        <w:t>31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16 This figure is the difference file using the 99 file average and the 998 file average shown in Figure 15The 2dB noise component from Figure 15 (left) is all that remains.  The common feature is removed, and the same method can be used to remove system noise or select for ‘genuine’ signals.</w:t>
      </w:r>
      <w:r>
        <w:rPr>
          <w:noProof/>
        </w:rPr>
        <w:tab/>
      </w:r>
      <w:r w:rsidR="00E152C1">
        <w:rPr>
          <w:noProof/>
        </w:rPr>
        <w:fldChar w:fldCharType="begin"/>
      </w:r>
      <w:r>
        <w:rPr>
          <w:noProof/>
        </w:rPr>
        <w:instrText xml:space="preserve"> PAGEREF _Toc414010635 \h </w:instrText>
      </w:r>
      <w:r w:rsidR="00E152C1">
        <w:rPr>
          <w:noProof/>
        </w:rPr>
      </w:r>
      <w:r w:rsidR="00E152C1">
        <w:rPr>
          <w:noProof/>
        </w:rPr>
        <w:fldChar w:fldCharType="separate"/>
      </w:r>
      <w:r w:rsidR="00492970">
        <w:rPr>
          <w:noProof/>
        </w:rPr>
        <w:t>32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17  Example system configuration for H1 detection.  RASDR hardware is outlined in blue.</w:t>
      </w:r>
      <w:r>
        <w:rPr>
          <w:noProof/>
        </w:rPr>
        <w:tab/>
      </w:r>
      <w:r w:rsidR="00E152C1">
        <w:rPr>
          <w:noProof/>
        </w:rPr>
        <w:fldChar w:fldCharType="begin"/>
      </w:r>
      <w:r>
        <w:rPr>
          <w:noProof/>
        </w:rPr>
        <w:instrText xml:space="preserve"> PAGEREF _Toc414010636 \h </w:instrText>
      </w:r>
      <w:r w:rsidR="00E152C1">
        <w:rPr>
          <w:noProof/>
        </w:rPr>
      </w:r>
      <w:r w:rsidR="00E152C1">
        <w:rPr>
          <w:noProof/>
        </w:rPr>
        <w:fldChar w:fldCharType="separate"/>
      </w:r>
      <w:r w:rsidR="00492970">
        <w:rPr>
          <w:noProof/>
        </w:rPr>
        <w:t>32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18. Block functions of the VHF converter show conversion of  80-190MHz VHF signals into the RASDR2 input  band acceptance range.</w:t>
      </w:r>
      <w:r>
        <w:rPr>
          <w:noProof/>
        </w:rPr>
        <w:tab/>
      </w:r>
      <w:r w:rsidR="00E152C1">
        <w:rPr>
          <w:noProof/>
        </w:rPr>
        <w:fldChar w:fldCharType="begin"/>
      </w:r>
      <w:r>
        <w:rPr>
          <w:noProof/>
        </w:rPr>
        <w:instrText xml:space="preserve"> PAGEREF _Toc414010637 \h </w:instrText>
      </w:r>
      <w:r w:rsidR="00E152C1">
        <w:rPr>
          <w:noProof/>
        </w:rPr>
      </w:r>
      <w:r w:rsidR="00E152C1">
        <w:rPr>
          <w:noProof/>
        </w:rPr>
        <w:fldChar w:fldCharType="separate"/>
      </w:r>
      <w:r w:rsidR="00492970">
        <w:rPr>
          <w:noProof/>
        </w:rPr>
        <w:t>35</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19   Completed VHF converter used with RASDR2. Input is via the coax cable while the output is via the SMA connector shown on the upper right.</w:t>
      </w:r>
      <w:r>
        <w:rPr>
          <w:noProof/>
        </w:rPr>
        <w:tab/>
      </w:r>
      <w:r w:rsidR="00E152C1">
        <w:rPr>
          <w:noProof/>
        </w:rPr>
        <w:fldChar w:fldCharType="begin"/>
      </w:r>
      <w:r>
        <w:rPr>
          <w:noProof/>
        </w:rPr>
        <w:instrText xml:space="preserve"> PAGEREF _Toc414010638 \h </w:instrText>
      </w:r>
      <w:r w:rsidR="00E152C1">
        <w:rPr>
          <w:noProof/>
        </w:rPr>
      </w:r>
      <w:r w:rsidR="00E152C1">
        <w:rPr>
          <w:noProof/>
        </w:rPr>
        <w:fldChar w:fldCharType="separate"/>
      </w:r>
      <w:r w:rsidR="00492970">
        <w:rPr>
          <w:noProof/>
        </w:rPr>
        <w:t>36</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20 Commercial FM band. The antenna was a random wire about 2m long, connected to theVHF upconverter, then to RASDR2. The red marker  was added on the RASDR2 display to denote a local FM station broadcasting at 102.113 MHz.</w:t>
      </w:r>
      <w:r>
        <w:rPr>
          <w:noProof/>
        </w:rPr>
        <w:tab/>
      </w:r>
      <w:r w:rsidR="00E152C1">
        <w:rPr>
          <w:noProof/>
        </w:rPr>
        <w:fldChar w:fldCharType="begin"/>
      </w:r>
      <w:r>
        <w:rPr>
          <w:noProof/>
        </w:rPr>
        <w:instrText xml:space="preserve"> PAGEREF _Toc414010639 \h </w:instrText>
      </w:r>
      <w:r w:rsidR="00E152C1">
        <w:rPr>
          <w:noProof/>
        </w:rPr>
      </w:r>
      <w:r w:rsidR="00E152C1">
        <w:rPr>
          <w:noProof/>
        </w:rPr>
        <w:fldChar w:fldCharType="separate"/>
      </w:r>
      <w:r w:rsidR="00492970">
        <w:rPr>
          <w:noProof/>
        </w:rPr>
        <w:t>37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21 RASDR2 internal narrow-banding was chosen to select  a region of interest.  In practice, narrow banding is useful to reject unwanted outlying signals (noise).</w:t>
      </w:r>
      <w:r>
        <w:rPr>
          <w:noProof/>
        </w:rPr>
        <w:tab/>
      </w:r>
      <w:r w:rsidR="00E152C1">
        <w:rPr>
          <w:noProof/>
        </w:rPr>
        <w:fldChar w:fldCharType="begin"/>
      </w:r>
      <w:r>
        <w:rPr>
          <w:noProof/>
        </w:rPr>
        <w:instrText xml:space="preserve"> PAGEREF _Toc414010640 \h </w:instrText>
      </w:r>
      <w:r w:rsidR="00E152C1">
        <w:rPr>
          <w:noProof/>
        </w:rPr>
      </w:r>
      <w:r w:rsidR="00E152C1">
        <w:rPr>
          <w:noProof/>
        </w:rPr>
        <w:fldChar w:fldCharType="separate"/>
      </w:r>
      <w:r w:rsidR="00492970">
        <w:rPr>
          <w:noProof/>
        </w:rPr>
        <w:t>37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22 The complete RASDR2 video output with VHF input shows the input signal stream as digitized (I and Q values); the I vsQ plot (a circle if there is a single coherent source, the FFT spectral display with markers if selected, digitization and internal gain settings, and a power vs. time plot. The ratty power vs. time plot on the lower right shows the result of moving the antenna.</w:t>
      </w:r>
      <w:r>
        <w:rPr>
          <w:noProof/>
        </w:rPr>
        <w:tab/>
      </w:r>
      <w:r w:rsidR="00E152C1">
        <w:rPr>
          <w:noProof/>
        </w:rPr>
        <w:fldChar w:fldCharType="begin"/>
      </w:r>
      <w:r>
        <w:rPr>
          <w:noProof/>
        </w:rPr>
        <w:instrText xml:space="preserve"> PAGEREF _Toc414010641 \h </w:instrText>
      </w:r>
      <w:r w:rsidR="00E152C1">
        <w:rPr>
          <w:noProof/>
        </w:rPr>
      </w:r>
      <w:r w:rsidR="00E152C1">
        <w:rPr>
          <w:noProof/>
        </w:rPr>
        <w:fldChar w:fldCharType="separate"/>
      </w:r>
      <w:r w:rsidR="00492970">
        <w:rPr>
          <w:noProof/>
        </w:rPr>
        <w:t>38</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23 Functionality of the Nooelec upconverter is as shown. The RF input is nominally specified 0-65 MHz and the measured performance covers in the range 2-66 MHz.   Filter functions are as described with reference to Figure 4.</w:t>
      </w:r>
      <w:r>
        <w:rPr>
          <w:noProof/>
        </w:rPr>
        <w:tab/>
      </w:r>
      <w:r w:rsidR="00E152C1">
        <w:rPr>
          <w:noProof/>
        </w:rPr>
        <w:fldChar w:fldCharType="begin"/>
      </w:r>
      <w:r>
        <w:rPr>
          <w:noProof/>
        </w:rPr>
        <w:instrText xml:space="preserve"> PAGEREF _Toc414010642 \h </w:instrText>
      </w:r>
      <w:r w:rsidR="00E152C1">
        <w:rPr>
          <w:noProof/>
        </w:rPr>
      </w:r>
      <w:r w:rsidR="00E152C1">
        <w:rPr>
          <w:noProof/>
        </w:rPr>
        <w:fldChar w:fldCharType="separate"/>
      </w:r>
      <w:r w:rsidR="00492970">
        <w:rPr>
          <w:noProof/>
        </w:rPr>
        <w:t>39</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24  Two upconversion stages are shown here, which provide for conversion of the 2-66MHz portion of the HF band to the 402-466 MHz band prior to processing with RASDR2.  The Nooelec converter is on the lower left while the VHF converter described earlier appears at the upper right.</w:t>
      </w:r>
      <w:r>
        <w:rPr>
          <w:noProof/>
        </w:rPr>
        <w:tab/>
      </w:r>
      <w:r w:rsidR="00E152C1">
        <w:rPr>
          <w:noProof/>
        </w:rPr>
        <w:fldChar w:fldCharType="begin"/>
      </w:r>
      <w:r>
        <w:rPr>
          <w:noProof/>
        </w:rPr>
        <w:instrText xml:space="preserve"> PAGEREF _Toc414010643 \h </w:instrText>
      </w:r>
      <w:r w:rsidR="00E152C1">
        <w:rPr>
          <w:noProof/>
        </w:rPr>
      </w:r>
      <w:r w:rsidR="00E152C1">
        <w:rPr>
          <w:noProof/>
        </w:rPr>
        <w:fldChar w:fldCharType="separate"/>
      </w:r>
      <w:r w:rsidR="00492970">
        <w:rPr>
          <w:noProof/>
        </w:rPr>
        <w:t>40</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25 Noisy 5.5 MHz section of the HF band centered on 15 MHz. This measurement was made with an electrically short antenna and no preamplifier.  It shows various sources of noise including some from the Nooelec upconverter.  This experiment  suggest the importance of a decent antenna, more preamplification and background subtraction.</w:t>
      </w:r>
      <w:r>
        <w:rPr>
          <w:noProof/>
        </w:rPr>
        <w:tab/>
      </w:r>
      <w:r w:rsidR="00E152C1">
        <w:rPr>
          <w:noProof/>
        </w:rPr>
        <w:fldChar w:fldCharType="begin"/>
      </w:r>
      <w:r>
        <w:rPr>
          <w:noProof/>
        </w:rPr>
        <w:instrText xml:space="preserve"> PAGEREF _Toc414010644 \h </w:instrText>
      </w:r>
      <w:r w:rsidR="00E152C1">
        <w:rPr>
          <w:noProof/>
        </w:rPr>
      </w:r>
      <w:r w:rsidR="00E152C1">
        <w:rPr>
          <w:noProof/>
        </w:rPr>
        <w:fldChar w:fldCharType="separate"/>
      </w:r>
      <w:r w:rsidR="00492970">
        <w:rPr>
          <w:noProof/>
        </w:rPr>
        <w:t>40</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26 The Kepler mission search zone considers a tiny fraction of our galaxy.</w:t>
      </w:r>
      <w:r>
        <w:rPr>
          <w:noProof/>
        </w:rPr>
        <w:tab/>
      </w:r>
      <w:r w:rsidR="00E152C1">
        <w:rPr>
          <w:noProof/>
        </w:rPr>
        <w:fldChar w:fldCharType="begin"/>
      </w:r>
      <w:r>
        <w:rPr>
          <w:noProof/>
        </w:rPr>
        <w:instrText xml:space="preserve"> PAGEREF _Toc414010645 \h </w:instrText>
      </w:r>
      <w:r w:rsidR="00E152C1">
        <w:rPr>
          <w:noProof/>
        </w:rPr>
      </w:r>
      <w:r w:rsidR="00E152C1">
        <w:rPr>
          <w:noProof/>
        </w:rPr>
        <w:fldChar w:fldCharType="separate"/>
      </w:r>
      <w:r w:rsidR="00492970">
        <w:rPr>
          <w:noProof/>
        </w:rPr>
        <w:t>41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27 JTAG conector.</w:t>
      </w:r>
      <w:r>
        <w:rPr>
          <w:noProof/>
        </w:rPr>
        <w:tab/>
      </w:r>
      <w:r w:rsidR="00E152C1">
        <w:rPr>
          <w:noProof/>
        </w:rPr>
        <w:fldChar w:fldCharType="begin"/>
      </w:r>
      <w:r>
        <w:rPr>
          <w:noProof/>
        </w:rPr>
        <w:instrText xml:space="preserve"> PAGEREF _Toc414010646 \h </w:instrText>
      </w:r>
      <w:r w:rsidR="00E152C1">
        <w:rPr>
          <w:noProof/>
        </w:rPr>
      </w:r>
      <w:r w:rsidR="00E152C1">
        <w:rPr>
          <w:noProof/>
        </w:rPr>
        <w:fldChar w:fldCharType="separate"/>
      </w:r>
      <w:r w:rsidR="00492970">
        <w:rPr>
          <w:noProof/>
        </w:rPr>
        <w:t>49</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28 LED D9 is illuminated green to denote frequency lock.</w:t>
      </w:r>
      <w:r>
        <w:rPr>
          <w:noProof/>
        </w:rPr>
        <w:tab/>
      </w:r>
      <w:r w:rsidR="00E152C1">
        <w:rPr>
          <w:noProof/>
        </w:rPr>
        <w:fldChar w:fldCharType="begin"/>
      </w:r>
      <w:r>
        <w:rPr>
          <w:noProof/>
        </w:rPr>
        <w:instrText xml:space="preserve"> PAGEREF _Toc414010647 \h </w:instrText>
      </w:r>
      <w:r w:rsidR="00E152C1">
        <w:rPr>
          <w:noProof/>
        </w:rPr>
      </w:r>
      <w:r w:rsidR="00E152C1">
        <w:rPr>
          <w:noProof/>
        </w:rPr>
        <w:fldChar w:fldCharType="separate"/>
      </w:r>
      <w:r w:rsidR="00492970">
        <w:rPr>
          <w:noProof/>
        </w:rPr>
        <w:t>49</w:t>
      </w:r>
      <w:r w:rsidR="00E152C1">
        <w:rPr>
          <w:noProof/>
        </w:rPr>
        <w:fldChar w:fldCharType="end"/>
      </w:r>
    </w:p>
    <w:p w:rsidR="00E80456" w:rsidRDefault="00E152C1" w:rsidP="00A369A2">
      <w:pPr>
        <w:pStyle w:val="Heading3"/>
        <w:spacing w:after="100" w:afterAutospacing="1"/>
        <w:rPr>
          <w:b w:val="0"/>
          <w:bCs w:val="0"/>
        </w:rPr>
      </w:pPr>
      <w:r>
        <w:rPr>
          <w:b w:val="0"/>
          <w:bCs w:val="0"/>
        </w:rPr>
        <w:fldChar w:fldCharType="end"/>
      </w:r>
    </w:p>
    <w:p w:rsidR="00E80456" w:rsidRDefault="00E80456" w:rsidP="00E80456">
      <w:pPr>
        <w:rPr>
          <w:rFonts w:asciiTheme="majorHAnsi" w:eastAsiaTheme="majorEastAsia" w:hAnsiTheme="majorHAnsi" w:cstheme="majorBidi"/>
          <w:color w:val="4F81BD" w:themeColor="accent1"/>
        </w:rPr>
      </w:pPr>
      <w:r>
        <w:br w:type="page"/>
      </w:r>
    </w:p>
    <w:p w:rsidR="00722E94" w:rsidRPr="00722E94" w:rsidRDefault="00722E94" w:rsidP="00A369A2">
      <w:pPr>
        <w:pStyle w:val="Heading3"/>
        <w:spacing w:after="100" w:afterAutospacing="1"/>
      </w:pPr>
      <w:bookmarkStart w:id="1" w:name="_Toc414010569"/>
      <w:r w:rsidRPr="00722E94">
        <w:lastRenderedPageBreak/>
        <w:t>List of Tables</w:t>
      </w:r>
      <w:bookmarkEnd w:id="1"/>
    </w:p>
    <w:p w:rsidR="00D3074F" w:rsidRDefault="00E152C1">
      <w:pPr>
        <w:pStyle w:val="TableofFigures"/>
        <w:tabs>
          <w:tab w:val="right" w:leader="dot" w:pos="9350"/>
        </w:tabs>
        <w:rPr>
          <w:rFonts w:asciiTheme="minorHAnsi" w:eastAsiaTheme="minorEastAsia" w:hAnsiTheme="minorHAnsi" w:cstheme="minorBidi"/>
          <w:noProof/>
          <w:sz w:val="22"/>
          <w:szCs w:val="22"/>
        </w:rPr>
      </w:pPr>
      <w:r w:rsidRPr="00722E94">
        <w:rPr>
          <w:rFonts w:asciiTheme="majorHAnsi" w:eastAsiaTheme="majorEastAsia" w:hAnsiTheme="majorHAnsi" w:cstheme="majorBidi"/>
          <w:b/>
          <w:bCs/>
          <w:color w:val="4F81BD" w:themeColor="accent1"/>
        </w:rPr>
        <w:fldChar w:fldCharType="begin"/>
      </w:r>
      <w:r w:rsidR="00722E94" w:rsidRPr="00722E94">
        <w:rPr>
          <w:rFonts w:asciiTheme="majorHAnsi" w:eastAsiaTheme="majorEastAsia" w:hAnsiTheme="majorHAnsi" w:cstheme="majorBidi"/>
          <w:b/>
          <w:bCs/>
          <w:color w:val="4F81BD" w:themeColor="accent1"/>
        </w:rPr>
        <w:instrText xml:space="preserve"> TOC \h \z \c "Table" </w:instrText>
      </w:r>
      <w:r w:rsidRPr="00722E94">
        <w:rPr>
          <w:rFonts w:asciiTheme="majorHAnsi" w:eastAsiaTheme="majorEastAsia" w:hAnsiTheme="majorHAnsi" w:cstheme="majorBidi"/>
          <w:b/>
          <w:bCs/>
          <w:color w:val="4F81BD" w:themeColor="accent1"/>
        </w:rPr>
        <w:fldChar w:fldCharType="separate"/>
      </w:r>
      <w:hyperlink w:anchor="_Toc414010648" w:history="1">
        <w:r w:rsidR="00D3074F" w:rsidRPr="0035795F">
          <w:rPr>
            <w:rStyle w:val="Hyperlink"/>
            <w:noProof/>
          </w:rPr>
          <w:t>Table 1.  FCC band plan from 3kHz to 30GHz.</w:t>
        </w:r>
        <w:r w:rsidR="00D3074F">
          <w:rPr>
            <w:noProof/>
            <w:webHidden/>
          </w:rPr>
          <w:tab/>
        </w:r>
        <w:r>
          <w:rPr>
            <w:noProof/>
            <w:webHidden/>
          </w:rPr>
          <w:fldChar w:fldCharType="begin"/>
        </w:r>
        <w:r w:rsidR="00D3074F">
          <w:rPr>
            <w:noProof/>
            <w:webHidden/>
          </w:rPr>
          <w:instrText xml:space="preserve"> PAGEREF _Toc414010648 \h </w:instrText>
        </w:r>
        <w:r>
          <w:rPr>
            <w:noProof/>
            <w:webHidden/>
          </w:rPr>
        </w:r>
        <w:r>
          <w:rPr>
            <w:noProof/>
            <w:webHidden/>
          </w:rPr>
          <w:fldChar w:fldCharType="separate"/>
        </w:r>
        <w:r w:rsidR="00492970">
          <w:rPr>
            <w:noProof/>
            <w:webHidden/>
          </w:rPr>
          <w:t>11</w:t>
        </w:r>
        <w:r>
          <w:rPr>
            <w:noProof/>
            <w:webHidden/>
          </w:rPr>
          <w:fldChar w:fldCharType="end"/>
        </w:r>
      </w:hyperlink>
    </w:p>
    <w:p w:rsidR="00D3074F" w:rsidRDefault="004527AB">
      <w:pPr>
        <w:pStyle w:val="TableofFigures"/>
        <w:tabs>
          <w:tab w:val="right" w:leader="dot" w:pos="9350"/>
        </w:tabs>
        <w:rPr>
          <w:rFonts w:asciiTheme="minorHAnsi" w:eastAsiaTheme="minorEastAsia" w:hAnsiTheme="minorHAnsi" w:cstheme="minorBidi"/>
          <w:noProof/>
          <w:sz w:val="22"/>
          <w:szCs w:val="22"/>
        </w:rPr>
      </w:pPr>
      <w:hyperlink w:anchor="_Toc414010649" w:history="1">
        <w:r w:rsidR="00D3074F" w:rsidRPr="0035795F">
          <w:rPr>
            <w:rStyle w:val="Hyperlink"/>
            <w:noProof/>
          </w:rPr>
          <w:t>Table 2 Candidate radio astronomy research bands. Bands shown in and above HF are designated.  The band shown as VLF has been proposed for radio astronomy under special conditions  (Fields, et al., 2011)</w:t>
        </w:r>
        <w:r w:rsidR="00D3074F">
          <w:rPr>
            <w:noProof/>
            <w:webHidden/>
          </w:rPr>
          <w:tab/>
        </w:r>
        <w:r w:rsidR="00E152C1">
          <w:rPr>
            <w:noProof/>
            <w:webHidden/>
          </w:rPr>
          <w:fldChar w:fldCharType="begin"/>
        </w:r>
        <w:r w:rsidR="00D3074F">
          <w:rPr>
            <w:noProof/>
            <w:webHidden/>
          </w:rPr>
          <w:instrText xml:space="preserve"> PAGEREF _Toc414010649 \h </w:instrText>
        </w:r>
        <w:r w:rsidR="00E152C1">
          <w:rPr>
            <w:noProof/>
            <w:webHidden/>
          </w:rPr>
        </w:r>
        <w:r w:rsidR="00E152C1">
          <w:rPr>
            <w:noProof/>
            <w:webHidden/>
          </w:rPr>
          <w:fldChar w:fldCharType="separate"/>
        </w:r>
        <w:r w:rsidR="00492970">
          <w:rPr>
            <w:noProof/>
            <w:webHidden/>
          </w:rPr>
          <w:t>12</w:t>
        </w:r>
        <w:r w:rsidR="00E152C1">
          <w:rPr>
            <w:noProof/>
            <w:webHidden/>
          </w:rPr>
          <w:fldChar w:fldCharType="end"/>
        </w:r>
      </w:hyperlink>
    </w:p>
    <w:p w:rsidR="00D3074F" w:rsidRDefault="004527AB">
      <w:pPr>
        <w:pStyle w:val="TableofFigures"/>
        <w:tabs>
          <w:tab w:val="right" w:leader="dot" w:pos="9350"/>
        </w:tabs>
        <w:rPr>
          <w:rFonts w:asciiTheme="minorHAnsi" w:eastAsiaTheme="minorEastAsia" w:hAnsiTheme="minorHAnsi" w:cstheme="minorBidi"/>
          <w:noProof/>
          <w:sz w:val="22"/>
          <w:szCs w:val="22"/>
        </w:rPr>
      </w:pPr>
      <w:hyperlink w:anchor="_Toc414010650" w:history="1">
        <w:r w:rsidR="00D3074F" w:rsidRPr="0035795F">
          <w:rPr>
            <w:rStyle w:val="Hyperlink"/>
            <w:noProof/>
          </w:rPr>
          <w:t>Table 3 Basic RASDR specifications are focused on receive operations from app. 0.4-4 GHz.</w:t>
        </w:r>
        <w:r w:rsidR="00D3074F">
          <w:rPr>
            <w:noProof/>
            <w:webHidden/>
          </w:rPr>
          <w:tab/>
        </w:r>
        <w:r w:rsidR="00E152C1">
          <w:rPr>
            <w:noProof/>
            <w:webHidden/>
          </w:rPr>
          <w:fldChar w:fldCharType="begin"/>
        </w:r>
        <w:r w:rsidR="00D3074F">
          <w:rPr>
            <w:noProof/>
            <w:webHidden/>
          </w:rPr>
          <w:instrText xml:space="preserve"> PAGEREF _Toc414010650 \h </w:instrText>
        </w:r>
        <w:r w:rsidR="00E152C1">
          <w:rPr>
            <w:noProof/>
            <w:webHidden/>
          </w:rPr>
        </w:r>
        <w:r w:rsidR="00E152C1">
          <w:rPr>
            <w:noProof/>
            <w:webHidden/>
          </w:rPr>
          <w:fldChar w:fldCharType="separate"/>
        </w:r>
        <w:r w:rsidR="00492970">
          <w:rPr>
            <w:noProof/>
            <w:webHidden/>
          </w:rPr>
          <w:t>14</w:t>
        </w:r>
        <w:r w:rsidR="00E152C1">
          <w:rPr>
            <w:noProof/>
            <w:webHidden/>
          </w:rPr>
          <w:fldChar w:fldCharType="end"/>
        </w:r>
      </w:hyperlink>
    </w:p>
    <w:p w:rsidR="00D3074F" w:rsidRDefault="004527AB">
      <w:pPr>
        <w:pStyle w:val="TableofFigures"/>
        <w:tabs>
          <w:tab w:val="right" w:leader="dot" w:pos="9350"/>
        </w:tabs>
        <w:rPr>
          <w:rFonts w:asciiTheme="minorHAnsi" w:eastAsiaTheme="minorEastAsia" w:hAnsiTheme="minorHAnsi" w:cstheme="minorBidi"/>
          <w:noProof/>
          <w:sz w:val="22"/>
          <w:szCs w:val="22"/>
        </w:rPr>
      </w:pPr>
      <w:hyperlink w:anchor="_Toc414010651" w:history="1">
        <w:r w:rsidR="00D3074F" w:rsidRPr="0035795F">
          <w:rPr>
            <w:rStyle w:val="Hyperlink"/>
            <w:noProof/>
          </w:rPr>
          <w:t>Table 4 Example startup procedure for new RASDR observatory</w:t>
        </w:r>
        <w:r w:rsidR="00D3074F">
          <w:rPr>
            <w:noProof/>
            <w:webHidden/>
          </w:rPr>
          <w:tab/>
        </w:r>
        <w:r w:rsidR="00E152C1">
          <w:rPr>
            <w:noProof/>
            <w:webHidden/>
          </w:rPr>
          <w:fldChar w:fldCharType="begin"/>
        </w:r>
        <w:r w:rsidR="00D3074F">
          <w:rPr>
            <w:noProof/>
            <w:webHidden/>
          </w:rPr>
          <w:instrText xml:space="preserve"> PAGEREF _Toc414010651 \h </w:instrText>
        </w:r>
        <w:r w:rsidR="00E152C1">
          <w:rPr>
            <w:noProof/>
            <w:webHidden/>
          </w:rPr>
        </w:r>
        <w:r w:rsidR="00E152C1">
          <w:rPr>
            <w:noProof/>
            <w:webHidden/>
          </w:rPr>
          <w:fldChar w:fldCharType="separate"/>
        </w:r>
        <w:r w:rsidR="00492970">
          <w:rPr>
            <w:noProof/>
            <w:webHidden/>
          </w:rPr>
          <w:t>16</w:t>
        </w:r>
        <w:r w:rsidR="00E152C1">
          <w:rPr>
            <w:noProof/>
            <w:webHidden/>
          </w:rPr>
          <w:fldChar w:fldCharType="end"/>
        </w:r>
      </w:hyperlink>
    </w:p>
    <w:p w:rsidR="00D3074F" w:rsidRDefault="004527AB">
      <w:pPr>
        <w:pStyle w:val="TableofFigures"/>
        <w:tabs>
          <w:tab w:val="right" w:leader="dot" w:pos="9350"/>
        </w:tabs>
        <w:rPr>
          <w:rFonts w:asciiTheme="minorHAnsi" w:eastAsiaTheme="minorEastAsia" w:hAnsiTheme="minorHAnsi" w:cstheme="minorBidi"/>
          <w:noProof/>
          <w:sz w:val="22"/>
          <w:szCs w:val="22"/>
        </w:rPr>
      </w:pPr>
      <w:hyperlink w:anchor="_Toc414010652" w:history="1">
        <w:r w:rsidR="00D3074F" w:rsidRPr="0035795F">
          <w:rPr>
            <w:rStyle w:val="Hyperlink"/>
            <w:noProof/>
          </w:rPr>
          <w:t>Table 5 MyriadRF specifications.</w:t>
        </w:r>
        <w:r w:rsidR="00D3074F">
          <w:rPr>
            <w:noProof/>
            <w:webHidden/>
          </w:rPr>
          <w:tab/>
        </w:r>
        <w:r w:rsidR="00E152C1">
          <w:rPr>
            <w:noProof/>
            <w:webHidden/>
          </w:rPr>
          <w:fldChar w:fldCharType="begin"/>
        </w:r>
        <w:r w:rsidR="00D3074F">
          <w:rPr>
            <w:noProof/>
            <w:webHidden/>
          </w:rPr>
          <w:instrText xml:space="preserve"> PAGEREF _Toc414010652 \h </w:instrText>
        </w:r>
        <w:r w:rsidR="00E152C1">
          <w:rPr>
            <w:noProof/>
            <w:webHidden/>
          </w:rPr>
        </w:r>
        <w:r w:rsidR="00E152C1">
          <w:rPr>
            <w:noProof/>
            <w:webHidden/>
          </w:rPr>
          <w:fldChar w:fldCharType="separate"/>
        </w:r>
        <w:r w:rsidR="00492970">
          <w:rPr>
            <w:noProof/>
            <w:webHidden/>
          </w:rPr>
          <w:t>18</w:t>
        </w:r>
        <w:r w:rsidR="00E152C1">
          <w:rPr>
            <w:noProof/>
            <w:webHidden/>
          </w:rPr>
          <w:fldChar w:fldCharType="end"/>
        </w:r>
      </w:hyperlink>
    </w:p>
    <w:p w:rsidR="00D3074F" w:rsidRDefault="004527AB">
      <w:pPr>
        <w:pStyle w:val="TableofFigures"/>
        <w:tabs>
          <w:tab w:val="right" w:leader="dot" w:pos="9350"/>
        </w:tabs>
        <w:rPr>
          <w:rFonts w:asciiTheme="minorHAnsi" w:eastAsiaTheme="minorEastAsia" w:hAnsiTheme="minorHAnsi" w:cstheme="minorBidi"/>
          <w:noProof/>
          <w:sz w:val="22"/>
          <w:szCs w:val="22"/>
        </w:rPr>
      </w:pPr>
      <w:hyperlink w:anchor="_Toc414010653" w:history="1">
        <w:r w:rsidR="00D3074F" w:rsidRPr="0035795F">
          <w:rPr>
            <w:rStyle w:val="Hyperlink"/>
            <w:noProof/>
          </w:rPr>
          <w:t>Table 6. Myriad-RF Board Connector Assignments</w:t>
        </w:r>
        <w:r w:rsidR="00D3074F">
          <w:rPr>
            <w:noProof/>
            <w:webHidden/>
          </w:rPr>
          <w:tab/>
        </w:r>
        <w:r w:rsidR="00E152C1">
          <w:rPr>
            <w:noProof/>
            <w:webHidden/>
          </w:rPr>
          <w:fldChar w:fldCharType="begin"/>
        </w:r>
        <w:r w:rsidR="00D3074F">
          <w:rPr>
            <w:noProof/>
            <w:webHidden/>
          </w:rPr>
          <w:instrText xml:space="preserve"> PAGEREF _Toc414010653 \h </w:instrText>
        </w:r>
        <w:r w:rsidR="00E152C1">
          <w:rPr>
            <w:noProof/>
            <w:webHidden/>
          </w:rPr>
        </w:r>
        <w:r w:rsidR="00E152C1">
          <w:rPr>
            <w:noProof/>
            <w:webHidden/>
          </w:rPr>
          <w:fldChar w:fldCharType="separate"/>
        </w:r>
        <w:r w:rsidR="00492970">
          <w:rPr>
            <w:noProof/>
            <w:webHidden/>
          </w:rPr>
          <w:t>19</w:t>
        </w:r>
        <w:r w:rsidR="00E152C1">
          <w:rPr>
            <w:noProof/>
            <w:webHidden/>
          </w:rPr>
          <w:fldChar w:fldCharType="end"/>
        </w:r>
      </w:hyperlink>
    </w:p>
    <w:p w:rsidR="00D3074F" w:rsidRDefault="004527AB">
      <w:pPr>
        <w:pStyle w:val="TableofFigures"/>
        <w:tabs>
          <w:tab w:val="right" w:leader="dot" w:pos="9350"/>
        </w:tabs>
        <w:rPr>
          <w:rFonts w:asciiTheme="minorHAnsi" w:eastAsiaTheme="minorEastAsia" w:hAnsiTheme="minorHAnsi" w:cstheme="minorBidi"/>
          <w:noProof/>
          <w:sz w:val="22"/>
          <w:szCs w:val="22"/>
        </w:rPr>
      </w:pPr>
      <w:hyperlink w:anchor="_Toc414010654" w:history="1">
        <w:r w:rsidR="00D3074F" w:rsidRPr="0035795F">
          <w:rPr>
            <w:rStyle w:val="Hyperlink"/>
            <w:noProof/>
          </w:rPr>
          <w:t>Table 7 DigiRED board connectors and switches.</w:t>
        </w:r>
        <w:r w:rsidR="00D3074F">
          <w:rPr>
            <w:noProof/>
            <w:webHidden/>
          </w:rPr>
          <w:tab/>
        </w:r>
        <w:r w:rsidR="00E152C1">
          <w:rPr>
            <w:noProof/>
            <w:webHidden/>
          </w:rPr>
          <w:fldChar w:fldCharType="begin"/>
        </w:r>
        <w:r w:rsidR="00D3074F">
          <w:rPr>
            <w:noProof/>
            <w:webHidden/>
          </w:rPr>
          <w:instrText xml:space="preserve"> PAGEREF _Toc414010654 \h </w:instrText>
        </w:r>
        <w:r w:rsidR="00E152C1">
          <w:rPr>
            <w:noProof/>
            <w:webHidden/>
          </w:rPr>
        </w:r>
        <w:r w:rsidR="00E152C1">
          <w:rPr>
            <w:noProof/>
            <w:webHidden/>
          </w:rPr>
          <w:fldChar w:fldCharType="separate"/>
        </w:r>
        <w:r w:rsidR="00492970">
          <w:rPr>
            <w:noProof/>
            <w:webHidden/>
          </w:rPr>
          <w:t>20</w:t>
        </w:r>
        <w:r w:rsidR="00E152C1">
          <w:rPr>
            <w:noProof/>
            <w:webHidden/>
          </w:rPr>
          <w:fldChar w:fldCharType="end"/>
        </w:r>
      </w:hyperlink>
    </w:p>
    <w:p w:rsidR="00D3074F" w:rsidRDefault="004527AB">
      <w:pPr>
        <w:pStyle w:val="TableofFigures"/>
        <w:tabs>
          <w:tab w:val="right" w:leader="dot" w:pos="9350"/>
        </w:tabs>
        <w:rPr>
          <w:rFonts w:asciiTheme="minorHAnsi" w:eastAsiaTheme="minorEastAsia" w:hAnsiTheme="minorHAnsi" w:cstheme="minorBidi"/>
          <w:noProof/>
          <w:sz w:val="22"/>
          <w:szCs w:val="22"/>
        </w:rPr>
      </w:pPr>
      <w:hyperlink w:anchor="_Toc414010655" w:history="1">
        <w:r w:rsidR="00D3074F" w:rsidRPr="0035795F">
          <w:rPr>
            <w:rStyle w:val="Hyperlink"/>
            <w:noProof/>
          </w:rPr>
          <w:t>Table 8  DigiRED LED status indicators.</w:t>
        </w:r>
        <w:r w:rsidR="00D3074F">
          <w:rPr>
            <w:noProof/>
            <w:webHidden/>
          </w:rPr>
          <w:tab/>
        </w:r>
        <w:r w:rsidR="00E152C1">
          <w:rPr>
            <w:noProof/>
            <w:webHidden/>
          </w:rPr>
          <w:fldChar w:fldCharType="begin"/>
        </w:r>
        <w:r w:rsidR="00D3074F">
          <w:rPr>
            <w:noProof/>
            <w:webHidden/>
          </w:rPr>
          <w:instrText xml:space="preserve"> PAGEREF _Toc414010655 \h </w:instrText>
        </w:r>
        <w:r w:rsidR="00E152C1">
          <w:rPr>
            <w:noProof/>
            <w:webHidden/>
          </w:rPr>
        </w:r>
        <w:r w:rsidR="00E152C1">
          <w:rPr>
            <w:noProof/>
            <w:webHidden/>
          </w:rPr>
          <w:fldChar w:fldCharType="separate"/>
        </w:r>
        <w:r w:rsidR="00492970">
          <w:rPr>
            <w:noProof/>
            <w:webHidden/>
          </w:rPr>
          <w:t>23</w:t>
        </w:r>
        <w:r w:rsidR="00E152C1">
          <w:rPr>
            <w:noProof/>
            <w:webHidden/>
          </w:rPr>
          <w:fldChar w:fldCharType="end"/>
        </w:r>
      </w:hyperlink>
    </w:p>
    <w:p w:rsidR="00D3074F" w:rsidRDefault="004527AB">
      <w:pPr>
        <w:pStyle w:val="TableofFigures"/>
        <w:tabs>
          <w:tab w:val="right" w:leader="dot" w:pos="9350"/>
        </w:tabs>
        <w:rPr>
          <w:rFonts w:asciiTheme="minorHAnsi" w:eastAsiaTheme="minorEastAsia" w:hAnsiTheme="minorHAnsi" w:cstheme="minorBidi"/>
          <w:noProof/>
          <w:sz w:val="22"/>
          <w:szCs w:val="22"/>
        </w:rPr>
      </w:pPr>
      <w:hyperlink w:anchor="_Toc414010656" w:history="1">
        <w:r w:rsidR="00D3074F" w:rsidRPr="0035795F">
          <w:rPr>
            <w:rStyle w:val="Hyperlink"/>
            <w:noProof/>
          </w:rPr>
          <w:t>Table 9.  Examples of system gain from components for monitoring H1 signals.</w:t>
        </w:r>
        <w:r w:rsidR="00D3074F">
          <w:rPr>
            <w:noProof/>
            <w:webHidden/>
          </w:rPr>
          <w:tab/>
        </w:r>
        <w:r w:rsidR="00E152C1">
          <w:rPr>
            <w:noProof/>
            <w:webHidden/>
          </w:rPr>
          <w:fldChar w:fldCharType="begin"/>
        </w:r>
        <w:r w:rsidR="00D3074F">
          <w:rPr>
            <w:noProof/>
            <w:webHidden/>
          </w:rPr>
          <w:instrText xml:space="preserve"> PAGEREF _Toc414010656 \h </w:instrText>
        </w:r>
        <w:r w:rsidR="00E152C1">
          <w:rPr>
            <w:noProof/>
            <w:webHidden/>
          </w:rPr>
        </w:r>
        <w:r w:rsidR="00E152C1">
          <w:rPr>
            <w:noProof/>
            <w:webHidden/>
          </w:rPr>
          <w:fldChar w:fldCharType="separate"/>
        </w:r>
        <w:r w:rsidR="00492970">
          <w:rPr>
            <w:noProof/>
            <w:webHidden/>
          </w:rPr>
          <w:t>33</w:t>
        </w:r>
        <w:r w:rsidR="00E152C1">
          <w:rPr>
            <w:noProof/>
            <w:webHidden/>
          </w:rPr>
          <w:fldChar w:fldCharType="end"/>
        </w:r>
      </w:hyperlink>
    </w:p>
    <w:p w:rsidR="00D3074F" w:rsidRDefault="004527AB">
      <w:pPr>
        <w:pStyle w:val="TableofFigures"/>
        <w:tabs>
          <w:tab w:val="right" w:leader="dot" w:pos="9350"/>
        </w:tabs>
        <w:rPr>
          <w:rFonts w:asciiTheme="minorHAnsi" w:eastAsiaTheme="minorEastAsia" w:hAnsiTheme="minorHAnsi" w:cstheme="minorBidi"/>
          <w:noProof/>
          <w:sz w:val="22"/>
          <w:szCs w:val="22"/>
        </w:rPr>
      </w:pPr>
      <w:hyperlink w:anchor="_Toc414010657" w:history="1">
        <w:r w:rsidR="00D3074F" w:rsidRPr="0035795F">
          <w:rPr>
            <w:rStyle w:val="Hyperlink"/>
            <w:noProof/>
          </w:rPr>
          <w:t>Table 10 X3 connector pin description</w:t>
        </w:r>
        <w:r w:rsidR="00D3074F">
          <w:rPr>
            <w:noProof/>
            <w:webHidden/>
          </w:rPr>
          <w:tab/>
        </w:r>
        <w:r w:rsidR="00E152C1">
          <w:rPr>
            <w:noProof/>
            <w:webHidden/>
          </w:rPr>
          <w:fldChar w:fldCharType="begin"/>
        </w:r>
        <w:r w:rsidR="00D3074F">
          <w:rPr>
            <w:noProof/>
            <w:webHidden/>
          </w:rPr>
          <w:instrText xml:space="preserve"> PAGEREF _Toc414010657 \h </w:instrText>
        </w:r>
        <w:r w:rsidR="00E152C1">
          <w:rPr>
            <w:noProof/>
            <w:webHidden/>
          </w:rPr>
        </w:r>
        <w:r w:rsidR="00E152C1">
          <w:rPr>
            <w:noProof/>
            <w:webHidden/>
          </w:rPr>
          <w:fldChar w:fldCharType="separate"/>
        </w:r>
        <w:r w:rsidR="00492970">
          <w:rPr>
            <w:noProof/>
            <w:webHidden/>
          </w:rPr>
          <w:t>47</w:t>
        </w:r>
        <w:r w:rsidR="00E152C1">
          <w:rPr>
            <w:noProof/>
            <w:webHidden/>
          </w:rPr>
          <w:fldChar w:fldCharType="end"/>
        </w:r>
      </w:hyperlink>
    </w:p>
    <w:p w:rsidR="000B3838" w:rsidRDefault="00E152C1" w:rsidP="00A369A2">
      <w:pPr>
        <w:pStyle w:val="Heading3"/>
        <w:spacing w:after="100" w:afterAutospacing="1"/>
      </w:pPr>
      <w:r w:rsidRPr="00722E94">
        <w:fldChar w:fldCharType="end"/>
      </w:r>
      <w:r w:rsidR="002A6C93">
        <w:br w:type="page"/>
      </w:r>
      <w:bookmarkStart w:id="2" w:name="_Toc414010570"/>
      <w:del w:id="3" w:author="Bogdan Vacaliuc" w:date="2015-05-15T05:06:00Z">
        <w:r w:rsidR="000B3838" w:rsidDel="007E3B6A">
          <w:lastRenderedPageBreak/>
          <w:delText>Forward</w:delText>
        </w:r>
      </w:del>
      <w:bookmarkEnd w:id="2"/>
      <w:ins w:id="4" w:author="Bogdan Vacaliuc" w:date="2015-05-15T05:06:00Z">
        <w:r w:rsidR="007E3B6A">
          <w:t>Foreword</w:t>
        </w:r>
      </w:ins>
    </w:p>
    <w:p w:rsidR="00A369A2" w:rsidRDefault="00A369A2" w:rsidP="00A369A2">
      <w:r w:rsidRPr="00A369A2">
        <w:t>This User’s Guide is</w:t>
      </w:r>
      <w:r>
        <w:t xml:space="preserve"> an early version, almost a draft copy, so </w:t>
      </w:r>
      <w:r w:rsidRPr="00A369A2">
        <w:t>as you discover errors or have suggestions, please communicate them</w:t>
      </w:r>
      <w:r w:rsidR="00E80456">
        <w:t xml:space="preserve"> to </w:t>
      </w:r>
      <w:hyperlink r:id="rId9" w:tgtFrame="_blank" w:history="1">
        <w:r w:rsidR="00E80456" w:rsidRPr="00E80456">
          <w:rPr>
            <w:rStyle w:val="Hyperlink"/>
          </w:rPr>
          <w:t>RASDRapplications@radio-astronomy.org</w:t>
        </w:r>
      </w:hyperlink>
      <w:r w:rsidRPr="00A369A2">
        <w:t xml:space="preserve">.  </w:t>
      </w:r>
      <w:r>
        <w:t xml:space="preserve">Thanks to all on the RASDR team who contributed.  </w:t>
      </w:r>
    </w:p>
    <w:p w:rsidR="00A369A2" w:rsidRDefault="00A369A2" w:rsidP="00A369A2">
      <w:r>
        <w:t xml:space="preserve">Thanks also to SARA for supporting us as we migrated through three radically hardware approaches and a host of design and production pains.  </w:t>
      </w:r>
      <w:r w:rsidRPr="007E3B6A">
        <w:rPr>
          <w:rFonts w:asciiTheme="majorHAnsi" w:eastAsiaTheme="majorEastAsia" w:hAnsiTheme="majorHAnsi" w:cstheme="majorBidi"/>
          <w:b/>
          <w:bCs/>
          <w:color w:val="4F81BD" w:themeColor="accent1"/>
        </w:rPr>
        <w:t>This is a community open source effort</w:t>
      </w:r>
      <w:r>
        <w:t xml:space="preserve"> </w:t>
      </w:r>
      <w:r w:rsidRPr="00A333A5">
        <w:rPr>
          <w:rFonts w:asciiTheme="majorHAnsi" w:eastAsiaTheme="majorEastAsia" w:hAnsiTheme="majorHAnsi" w:cstheme="majorBidi"/>
          <w:b/>
          <w:bCs/>
          <w:color w:val="4F81BD" w:themeColor="accent1"/>
        </w:rPr>
        <w:t xml:space="preserve">for the benefit of SARA members.  </w:t>
      </w:r>
      <w:del w:id="5" w:author="Bogdan Vacaliuc" w:date="2015-05-15T05:35:00Z">
        <w:r w:rsidRPr="00A333A5" w:rsidDel="005C52F0">
          <w:rPr>
            <w:rFonts w:asciiTheme="majorHAnsi" w:eastAsiaTheme="majorEastAsia" w:hAnsiTheme="majorHAnsi" w:cstheme="majorBidi"/>
            <w:b/>
            <w:bCs/>
            <w:color w:val="4F81BD" w:themeColor="accent1"/>
          </w:rPr>
          <w:delText>The labor has been volunteer</w:delText>
        </w:r>
        <w:r w:rsidR="007B2FAB" w:rsidRPr="00A333A5" w:rsidDel="005C52F0">
          <w:rPr>
            <w:rFonts w:asciiTheme="majorHAnsi" w:eastAsiaTheme="majorEastAsia" w:hAnsiTheme="majorHAnsi" w:cstheme="majorBidi"/>
            <w:b/>
            <w:bCs/>
            <w:color w:val="4F81BD" w:themeColor="accent1"/>
          </w:rPr>
          <w:delText xml:space="preserve"> and w</w:delText>
        </w:r>
      </w:del>
      <w:ins w:id="6" w:author="Bogdan Vacaliuc" w:date="2015-05-15T05:35:00Z">
        <w:r w:rsidR="005C52F0">
          <w:rPr>
            <w:rFonts w:asciiTheme="majorHAnsi" w:eastAsiaTheme="majorEastAsia" w:hAnsiTheme="majorHAnsi" w:cstheme="majorBidi"/>
            <w:b/>
            <w:bCs/>
            <w:color w:val="4F81BD" w:themeColor="accent1"/>
          </w:rPr>
          <w:t>W</w:t>
        </w:r>
      </w:ins>
      <w:r w:rsidR="007B2FAB" w:rsidRPr="00A333A5">
        <w:rPr>
          <w:rFonts w:asciiTheme="majorHAnsi" w:eastAsiaTheme="majorEastAsia" w:hAnsiTheme="majorHAnsi" w:cstheme="majorBidi"/>
          <w:b/>
          <w:bCs/>
          <w:color w:val="4F81BD" w:themeColor="accent1"/>
        </w:rPr>
        <w:t xml:space="preserve">e expect that the fruits </w:t>
      </w:r>
      <w:r w:rsidR="007B2FAB" w:rsidRPr="007E3B6A">
        <w:rPr>
          <w:rFonts w:asciiTheme="majorHAnsi" w:eastAsiaTheme="majorEastAsia" w:hAnsiTheme="majorHAnsi" w:cstheme="majorBidi"/>
          <w:b/>
          <w:bCs/>
          <w:color w:val="4F81BD" w:themeColor="accent1"/>
        </w:rPr>
        <w:t>of the</w:t>
      </w:r>
      <w:ins w:id="7" w:author="Bogdan Vacaliuc" w:date="2015-05-15T05:34:00Z">
        <w:r w:rsidR="005C52F0">
          <w:rPr>
            <w:rFonts w:asciiTheme="majorHAnsi" w:eastAsiaTheme="majorEastAsia" w:hAnsiTheme="majorHAnsi" w:cstheme="majorBidi"/>
            <w:b/>
            <w:bCs/>
            <w:color w:val="4F81BD" w:themeColor="accent1"/>
          </w:rPr>
          <w:t xml:space="preserve"> all-volunteer</w:t>
        </w:r>
      </w:ins>
      <w:r w:rsidR="007B2FAB" w:rsidRPr="007E3B6A">
        <w:rPr>
          <w:rFonts w:asciiTheme="majorHAnsi" w:eastAsiaTheme="majorEastAsia" w:hAnsiTheme="majorHAnsi" w:cstheme="majorBidi"/>
          <w:b/>
          <w:bCs/>
          <w:color w:val="4F81BD" w:themeColor="accent1"/>
        </w:rPr>
        <w:t xml:space="preserve"> labor will be useful to the </w:t>
      </w:r>
      <w:r w:rsidR="00A333A5" w:rsidRPr="007E3B6A">
        <w:rPr>
          <w:rFonts w:asciiTheme="majorHAnsi" w:eastAsiaTheme="majorEastAsia" w:hAnsiTheme="majorHAnsi" w:cstheme="majorBidi"/>
          <w:b/>
          <w:bCs/>
          <w:color w:val="4F81BD" w:themeColor="accent1"/>
        </w:rPr>
        <w:t>amateur</w:t>
      </w:r>
      <w:r w:rsidR="007B2FAB" w:rsidRPr="007E3B6A">
        <w:rPr>
          <w:rFonts w:asciiTheme="majorHAnsi" w:eastAsiaTheme="majorEastAsia" w:hAnsiTheme="majorHAnsi" w:cstheme="majorBidi"/>
          <w:b/>
          <w:bCs/>
          <w:color w:val="4F81BD" w:themeColor="accent1"/>
        </w:rPr>
        <w:t xml:space="preserve"> radio astronomy, educational, and </w:t>
      </w:r>
      <w:del w:id="8" w:author="Bogdan Vacaliuc" w:date="2015-05-15T05:35:00Z">
        <w:r w:rsidR="007B2FAB" w:rsidRPr="007E3B6A" w:rsidDel="005C52F0">
          <w:rPr>
            <w:rFonts w:asciiTheme="majorHAnsi" w:eastAsiaTheme="majorEastAsia" w:hAnsiTheme="majorHAnsi" w:cstheme="majorBidi"/>
            <w:b/>
            <w:bCs/>
            <w:color w:val="4F81BD" w:themeColor="accent1"/>
          </w:rPr>
          <w:delText xml:space="preserve">industrial </w:delText>
        </w:r>
      </w:del>
      <w:ins w:id="9" w:author="Bogdan Vacaliuc" w:date="2015-05-15T05:35:00Z">
        <w:r w:rsidR="005C52F0">
          <w:rPr>
            <w:rFonts w:asciiTheme="majorHAnsi" w:eastAsiaTheme="majorEastAsia" w:hAnsiTheme="majorHAnsi" w:cstheme="majorBidi"/>
            <w:b/>
            <w:bCs/>
            <w:color w:val="4F81BD" w:themeColor="accent1"/>
          </w:rPr>
          <w:t>scientific</w:t>
        </w:r>
        <w:r w:rsidR="005C52F0" w:rsidRPr="007E3B6A">
          <w:rPr>
            <w:rFonts w:asciiTheme="majorHAnsi" w:eastAsiaTheme="majorEastAsia" w:hAnsiTheme="majorHAnsi" w:cstheme="majorBidi"/>
            <w:b/>
            <w:bCs/>
            <w:color w:val="4F81BD" w:themeColor="accent1"/>
          </w:rPr>
          <w:t xml:space="preserve"> </w:t>
        </w:r>
      </w:ins>
      <w:r w:rsidR="007B2FAB" w:rsidRPr="007E3B6A">
        <w:rPr>
          <w:rFonts w:asciiTheme="majorHAnsi" w:eastAsiaTheme="majorEastAsia" w:hAnsiTheme="majorHAnsi" w:cstheme="majorBidi"/>
          <w:b/>
          <w:bCs/>
          <w:color w:val="4F81BD" w:themeColor="accent1"/>
        </w:rPr>
        <w:t>communities</w:t>
      </w:r>
      <w:r w:rsidR="007B2FAB">
        <w:t>.  The RASDR hardware will be available non-profit to SARA members</w:t>
      </w:r>
      <w:r w:rsidR="00E80456">
        <w:t xml:space="preserve"> and others</w:t>
      </w:r>
      <w:r w:rsidR="007B2FAB">
        <w:t>;</w:t>
      </w:r>
      <w:r>
        <w:t xml:space="preserve"> however, if anyone wants to take our hardware designs and produce them at a lower price</w:t>
      </w:r>
      <w:r w:rsidR="0041293D">
        <w:t xml:space="preserve"> for the benefit of everyone</w:t>
      </w:r>
      <w:r>
        <w:t>, then we will be delighted.  The radio astronomy community will benefit.</w:t>
      </w:r>
    </w:p>
    <w:p w:rsidR="00A369A2" w:rsidRDefault="00A369A2" w:rsidP="00A369A2">
      <w:r>
        <w:t xml:space="preserve">We’re maintaining </w:t>
      </w:r>
      <w:del w:id="10" w:author="Bogdan Vacaliuc" w:date="2015-05-15T05:25:00Z">
        <w:r w:rsidDel="00B1111D">
          <w:delText xml:space="preserve">RASDRviewer </w:delText>
        </w:r>
      </w:del>
      <w:ins w:id="11" w:author="Bogdan Vacaliuc" w:date="2015-05-15T05:25:00Z">
        <w:r w:rsidR="00B1111D">
          <w:t>RASDR</w:t>
        </w:r>
        <w:r w:rsidR="00B1111D">
          <w:t xml:space="preserve"> software </w:t>
        </w:r>
      </w:ins>
      <w:r>
        <w:t>and intend to keep adding features so as others have time to contribute, please contact us via the SARA site or the Users Group and you’ll receive a response.</w:t>
      </w:r>
    </w:p>
    <w:p w:rsidR="00E61D33" w:rsidRPr="00A369A2" w:rsidRDefault="00E61D33" w:rsidP="00A369A2"/>
    <w:p w:rsidR="00A333A5" w:rsidRDefault="00A333A5" w:rsidP="00A333A5">
      <w:pPr>
        <w:pStyle w:val="Heading3"/>
        <w:spacing w:after="100" w:afterAutospacing="1"/>
      </w:pPr>
      <w:bookmarkStart w:id="12" w:name="_Toc414010571"/>
      <w:r>
        <w:t>License</w:t>
      </w:r>
    </w:p>
    <w:p w:rsidR="00A333A5" w:rsidRDefault="00A333A5" w:rsidP="00A333A5">
      <w:r>
        <w:t xml:space="preserve">Unless otherwise specified, all software source files are licensed using the GNU General Public License Version 2. To read details of the license please visit </w:t>
      </w:r>
      <w:hyperlink r:id="rId10" w:history="1">
        <w:r w:rsidRPr="00FA6F0A">
          <w:rPr>
            <w:rStyle w:val="Hyperlink"/>
          </w:rPr>
          <w:t>http://www.gnu.org/licenses</w:t>
        </w:r>
      </w:hyperlink>
      <w:r>
        <w:t xml:space="preserve">.   All hardware related </w:t>
      </w:r>
      <w:del w:id="13" w:author="Bogdan Vacaliuc" w:date="2015-05-15T05:26:00Z">
        <w:r w:rsidDel="00A12DAF">
          <w:delText xml:space="preserve">designs </w:delText>
        </w:r>
      </w:del>
      <w:ins w:id="14" w:author="Bogdan Vacaliuc" w:date="2015-05-15T05:26:00Z">
        <w:r w:rsidR="00A12DAF">
          <w:t>designs</w:t>
        </w:r>
      </w:ins>
      <w:del w:id="15" w:author="Bogdan Vacaliuc" w:date="2015-05-15T05:26:00Z">
        <w:r w:rsidDel="00A12DAF">
          <w:delText xml:space="preserve">and </w:delText>
        </w:r>
      </w:del>
      <w:ins w:id="16" w:author="Bogdan Vacaliuc" w:date="2015-05-15T05:26:00Z">
        <w:r w:rsidR="00A12DAF">
          <w:t>,</w:t>
        </w:r>
        <w:r w:rsidR="00A12DAF">
          <w:t xml:space="preserve"> </w:t>
        </w:r>
      </w:ins>
      <w:r>
        <w:t>source artifacts</w:t>
      </w:r>
      <w:ins w:id="17" w:author="Bogdan Vacaliuc" w:date="2015-05-15T05:26:00Z">
        <w:r w:rsidR="00A12DAF">
          <w:t xml:space="preserve"> and documentation</w:t>
        </w:r>
      </w:ins>
      <w:r>
        <w:t xml:space="preserve"> are licensed under the “Creative Commons Attribution 3.0 </w:t>
      </w:r>
      <w:proofErr w:type="spellStart"/>
      <w:r>
        <w:t>Unported</w:t>
      </w:r>
      <w:proofErr w:type="spellEnd"/>
      <w:r>
        <w:rPr>
          <w:rFonts w:ascii="Tahoma" w:hAnsi="Tahoma" w:cs="Tahoma"/>
        </w:rPr>
        <w:t>”</w:t>
      </w:r>
      <w:r>
        <w:t xml:space="preserve">. To read the details of the license please visit </w:t>
      </w:r>
      <w:hyperlink r:id="rId11" w:history="1">
        <w:r w:rsidRPr="00FA6F0A">
          <w:rPr>
            <w:rStyle w:val="Hyperlink"/>
          </w:rPr>
          <w:t>http://creativecommons.org/licenses/by/3.0/legalcode</w:t>
        </w:r>
      </w:hyperlink>
      <w:r>
        <w:t>.</w:t>
      </w:r>
    </w:p>
    <w:p w:rsidR="00E61D33" w:rsidRDefault="00E61D33" w:rsidP="00A333A5"/>
    <w:p w:rsidR="00B57CCF" w:rsidRDefault="00B57CCF" w:rsidP="00A333A5">
      <w:pPr>
        <w:pStyle w:val="Heading3"/>
        <w:spacing w:after="100" w:afterAutospacing="1"/>
      </w:pPr>
      <w:r>
        <w:t>Abstract</w:t>
      </w:r>
      <w:bookmarkEnd w:id="12"/>
    </w:p>
    <w:p w:rsidR="002A6C93" w:rsidDel="00B1111D" w:rsidRDefault="002A6C93" w:rsidP="002A6C93">
      <w:pPr>
        <w:rPr>
          <w:del w:id="18" w:author="Bogdan Vacaliuc" w:date="2015-05-15T05:21:00Z"/>
        </w:rPr>
      </w:pPr>
      <w:del w:id="19" w:author="Bogdan Vacaliuc" w:date="2015-05-15T05:13:00Z">
        <w:r w:rsidDel="004527AB">
          <w:delText xml:space="preserve">The </w:delText>
        </w:r>
      </w:del>
      <w:r>
        <w:t xml:space="preserve">RASDR </w:t>
      </w:r>
      <w:del w:id="20" w:author="Bogdan Vacaliuc" w:date="2015-05-15T05:13:00Z">
        <w:r w:rsidDel="004527AB">
          <w:delText xml:space="preserve">design team </w:delText>
        </w:r>
      </w:del>
      <w:r>
        <w:t xml:space="preserve">is </w:t>
      </w:r>
      <w:del w:id="21" w:author="Bogdan Vacaliuc" w:date="2015-05-15T05:13:00Z">
        <w:r w:rsidDel="004527AB">
          <w:delText xml:space="preserve">releasing </w:delText>
        </w:r>
      </w:del>
      <w:r>
        <w:t>a software-defined receiver (SDR) for</w:t>
      </w:r>
      <w:r w:rsidR="000D40A0">
        <w:t xml:space="preserve"> radio </w:t>
      </w:r>
      <w:proofErr w:type="gramStart"/>
      <w:r w:rsidR="000D40A0">
        <w:t>astronomy</w:t>
      </w:r>
      <w:proofErr w:type="gramEnd"/>
      <w:sdt>
        <w:sdtPr>
          <w:id w:val="92684782"/>
          <w:citation/>
        </w:sdtPr>
        <w:sdtContent>
          <w:r w:rsidR="00C476A5">
            <w:fldChar w:fldCharType="begin"/>
          </w:r>
          <w:r w:rsidR="00C476A5">
            <w:instrText xml:space="preserve"> CITATION RAS15 \l 1033  </w:instrText>
          </w:r>
          <w:r w:rsidR="00C476A5">
            <w:fldChar w:fldCharType="separate"/>
          </w:r>
          <w:r w:rsidR="001511D2" w:rsidRPr="001511D2">
            <w:rPr>
              <w:noProof/>
            </w:rPr>
            <w:t>[1]</w:t>
          </w:r>
          <w:r w:rsidR="00C476A5">
            <w:rPr>
              <w:noProof/>
            </w:rPr>
            <w:fldChar w:fldCharType="end"/>
          </w:r>
        </w:sdtContent>
      </w:sdt>
      <w:r>
        <w:t xml:space="preserve">.  The </w:t>
      </w:r>
      <w:del w:id="22" w:author="Bogdan Vacaliuc" w:date="2015-05-15T05:14:00Z">
        <w:r w:rsidDel="004527AB">
          <w:delText>receiver</w:delText>
        </w:r>
      </w:del>
      <w:ins w:id="23" w:author="Bogdan Vacaliuc" w:date="2015-05-15T05:14:00Z">
        <w:r w:rsidR="004527AB">
          <w:t>device</w:t>
        </w:r>
      </w:ins>
      <w:del w:id="24" w:author="Bogdan Vacaliuc" w:date="2015-05-15T05:14:00Z">
        <w:r w:rsidR="000D40A0" w:rsidDel="004527AB">
          <w:delText>, actually the RASDR2 version,</w:delText>
        </w:r>
      </w:del>
      <w:ins w:id="25" w:author="Bogdan Vacaliuc" w:date="2015-05-15T05:18:00Z">
        <w:r w:rsidR="00B1111D">
          <w:t xml:space="preserve"> </w:t>
        </w:r>
      </w:ins>
      <w:del w:id="26" w:author="Bogdan Vacaliuc" w:date="2015-05-15T05:18:00Z">
        <w:r w:rsidDel="00B1111D">
          <w:delText xml:space="preserve"> </w:delText>
        </w:r>
      </w:del>
      <w:r>
        <w:t>consists of two high-density circuit boards</w:t>
      </w:r>
      <w:ins w:id="27" w:author="Bogdan Vacaliuc" w:date="2015-05-15T05:20:00Z">
        <w:r w:rsidR="00B1111D">
          <w:t>, separated by analog and digital operations</w:t>
        </w:r>
      </w:ins>
      <w:ins w:id="28" w:author="Bogdan Vacaliuc" w:date="2015-05-15T05:14:00Z">
        <w:r w:rsidR="004527AB">
          <w:t xml:space="preserve">.  </w:t>
        </w:r>
      </w:ins>
      <w:ins w:id="29" w:author="Bogdan Vacaliuc" w:date="2015-05-15T05:20:00Z">
        <w:r w:rsidR="00B1111D">
          <w:t>The analog board</w:t>
        </w:r>
      </w:ins>
      <w:ins w:id="30" w:author="Bogdan Vacaliuc" w:date="2015-05-15T05:14:00Z">
        <w:r w:rsidR="004527AB">
          <w:t xml:space="preserve"> contains</w:t>
        </w:r>
      </w:ins>
      <w:r>
        <w:t xml:space="preserve"> </w:t>
      </w:r>
      <w:del w:id="31" w:author="Bogdan Vacaliuc" w:date="2015-05-15T05:14:00Z">
        <w:r w:rsidDel="004527AB">
          <w:delText xml:space="preserve">-- </w:delText>
        </w:r>
      </w:del>
      <w:r w:rsidRPr="00DD3C69">
        <w:t xml:space="preserve">a </w:t>
      </w:r>
      <w:r>
        <w:t xml:space="preserve">wide-band </w:t>
      </w:r>
      <w:ins w:id="32" w:author="Bogdan Vacaliuc" w:date="2015-05-15T05:15:00Z">
        <w:r w:rsidR="004527AB">
          <w:t xml:space="preserve">radio-frequency (RF) to </w:t>
        </w:r>
      </w:ins>
      <w:ins w:id="33" w:author="Bogdan Vacaliuc" w:date="2015-05-15T05:20:00Z">
        <w:r w:rsidR="00B1111D">
          <w:t>baseband</w:t>
        </w:r>
      </w:ins>
      <w:ins w:id="34" w:author="Bogdan Vacaliuc" w:date="2015-05-15T05:15:00Z">
        <w:r w:rsidR="004527AB">
          <w:t xml:space="preserve"> transceiver used for </w:t>
        </w:r>
      </w:ins>
      <w:proofErr w:type="spellStart"/>
      <w:proofErr w:type="gramStart"/>
      <w:r>
        <w:t>femtocell</w:t>
      </w:r>
      <w:proofErr w:type="spellEnd"/>
      <w:proofErr w:type="gramEnd"/>
      <w:sdt>
        <w:sdtPr>
          <w:id w:val="92684784"/>
          <w:citation/>
        </w:sdtPr>
        <w:sdtContent>
          <w:r w:rsidR="00E152C1">
            <w:fldChar w:fldCharType="begin"/>
          </w:r>
          <w:r w:rsidR="003677E8">
            <w:instrText xml:space="preserve"> CITATION Lim2 \l 1033  </w:instrText>
          </w:r>
          <w:r w:rsidR="00E152C1">
            <w:fldChar w:fldCharType="separate"/>
          </w:r>
          <w:r w:rsidR="001511D2" w:rsidRPr="001511D2">
            <w:rPr>
              <w:noProof/>
            </w:rPr>
            <w:t>[2]</w:t>
          </w:r>
          <w:r w:rsidR="00E152C1">
            <w:rPr>
              <w:noProof/>
            </w:rPr>
            <w:fldChar w:fldCharType="end"/>
          </w:r>
        </w:sdtContent>
      </w:sdt>
      <w:del w:id="35" w:author="Bogdan Vacaliuc" w:date="2015-05-15T05:18:00Z">
        <w:r w:rsidRPr="00DD3C69" w:rsidDel="00B1111D">
          <w:delText xml:space="preserve"> </w:delText>
        </w:r>
      </w:del>
      <w:del w:id="36" w:author="Bogdan Vacaliuc" w:date="2015-05-15T05:15:00Z">
        <w:r w:rsidDel="004527AB">
          <w:delText xml:space="preserve">chip </w:delText>
        </w:r>
      </w:del>
      <w:del w:id="37" w:author="Bogdan Vacaliuc" w:date="2015-05-15T05:16:00Z">
        <w:r w:rsidDel="004527AB">
          <w:delText>on the front end analog interface MyriadRF board</w:delText>
        </w:r>
      </w:del>
      <w:sdt>
        <w:sdtPr>
          <w:id w:val="92684789"/>
          <w:citation/>
        </w:sdtPr>
        <w:sdtContent>
          <w:r w:rsidR="00E152C1">
            <w:fldChar w:fldCharType="begin"/>
          </w:r>
          <w:r w:rsidR="003677E8">
            <w:instrText xml:space="preserve"> CITATION Dig14 \l 1033  </w:instrText>
          </w:r>
          <w:r w:rsidR="00E152C1">
            <w:fldChar w:fldCharType="separate"/>
          </w:r>
          <w:r w:rsidR="001511D2" w:rsidRPr="001511D2">
            <w:rPr>
              <w:noProof/>
            </w:rPr>
            <w:t>[3]</w:t>
          </w:r>
          <w:r w:rsidR="00E152C1">
            <w:rPr>
              <w:noProof/>
            </w:rPr>
            <w:fldChar w:fldCharType="end"/>
          </w:r>
        </w:sdtContent>
      </w:sdt>
      <w:ins w:id="38" w:author="Bogdan Vacaliuc" w:date="2015-05-15T05:18:00Z">
        <w:r w:rsidR="00B1111D">
          <w:t xml:space="preserve"> applications</w:t>
        </w:r>
      </w:ins>
      <w:del w:id="39" w:author="Bogdan Vacaliuc" w:date="2015-05-15T05:16:00Z">
        <w:r w:rsidR="006A42DE" w:rsidDel="004527AB">
          <w:delText xml:space="preserve">, </w:delText>
        </w:r>
      </w:del>
      <w:ins w:id="40" w:author="Bogdan Vacaliuc" w:date="2015-05-15T05:16:00Z">
        <w:r w:rsidR="004527AB">
          <w:t xml:space="preserve">. </w:t>
        </w:r>
      </w:ins>
      <w:del w:id="41" w:author="Bogdan Vacaliuc" w:date="2015-05-15T05:16:00Z">
        <w:r w:rsidR="006A42DE" w:rsidDel="004527AB">
          <w:delText xml:space="preserve">which has been produced in several versions, </w:delText>
        </w:r>
        <w:r w:rsidDel="004527AB">
          <w:delText>linked to a</w:delText>
        </w:r>
      </w:del>
      <w:ins w:id="42" w:author="Bogdan Vacaliuc" w:date="2015-05-15T05:16:00Z">
        <w:r w:rsidR="004527AB">
          <w:t xml:space="preserve">The </w:t>
        </w:r>
      </w:ins>
      <w:ins w:id="43" w:author="Bogdan Vacaliuc" w:date="2015-05-15T05:20:00Z">
        <w:r w:rsidR="00B1111D">
          <w:t>digital board</w:t>
        </w:r>
      </w:ins>
      <w:ins w:id="44" w:author="Bogdan Vacaliuc" w:date="2015-05-15T05:16:00Z">
        <w:r w:rsidR="004527AB">
          <w:t xml:space="preserve"> is a </w:t>
        </w:r>
      </w:ins>
      <w:del w:id="45" w:author="Bogdan Vacaliuc" w:date="2015-05-15T05:16:00Z">
        <w:r w:rsidDel="004527AB">
          <w:delText xml:space="preserve"> digitizat</w:delText>
        </w:r>
        <w:r w:rsidR="00C97734" w:rsidDel="004527AB">
          <w:delText xml:space="preserve">ion and </w:delText>
        </w:r>
      </w:del>
      <w:r w:rsidR="00C97734">
        <w:t>function control</w:t>
      </w:r>
      <w:ins w:id="46" w:author="Bogdan Vacaliuc" w:date="2015-05-15T05:21:00Z">
        <w:r w:rsidR="00B1111D">
          <w:t xml:space="preserve"> and data</w:t>
        </w:r>
      </w:ins>
      <w:r w:rsidR="00C97734">
        <w:t xml:space="preserve"> </w:t>
      </w:r>
      <w:del w:id="47" w:author="Bogdan Vacaliuc" w:date="2015-05-15T05:16:00Z">
        <w:r w:rsidR="00C97734" w:rsidDel="004527AB">
          <w:delText>DigiRED</w:delText>
        </w:r>
        <w:r w:rsidDel="004527AB">
          <w:delText xml:space="preserve"> </w:delText>
        </w:r>
      </w:del>
      <w:del w:id="48" w:author="Bogdan Vacaliuc" w:date="2015-05-15T05:17:00Z">
        <w:r w:rsidDel="004527AB">
          <w:delText>board -- coupled</w:delText>
        </w:r>
      </w:del>
      <w:ins w:id="49" w:author="Bogdan Vacaliuc" w:date="2015-05-15T05:17:00Z">
        <w:r w:rsidR="004527AB">
          <w:t>interface</w:t>
        </w:r>
      </w:ins>
      <w:r>
        <w:t xml:space="preserve"> to a computer via</w:t>
      </w:r>
      <w:ins w:id="50" w:author="Bogdan Vacaliuc" w:date="2015-05-15T05:19:00Z">
        <w:r w:rsidR="00B1111D">
          <w:t xml:space="preserve"> universal serial bus (</w:t>
        </w:r>
      </w:ins>
      <w:del w:id="51" w:author="Bogdan Vacaliuc" w:date="2015-05-15T05:19:00Z">
        <w:r w:rsidDel="00B1111D">
          <w:delText xml:space="preserve"> a </w:delText>
        </w:r>
      </w:del>
      <w:r>
        <w:t>USB</w:t>
      </w:r>
      <w:ins w:id="52" w:author="Bogdan Vacaliuc" w:date="2015-05-15T05:19:00Z">
        <w:r w:rsidR="00B1111D">
          <w:t>)</w:t>
        </w:r>
      </w:ins>
      <w:del w:id="53" w:author="Bogdan Vacaliuc" w:date="2015-05-15T05:19:00Z">
        <w:r w:rsidDel="00B1111D">
          <w:delText>3</w:delText>
        </w:r>
      </w:del>
      <w:del w:id="54" w:author="Bogdan Vacaliuc" w:date="2015-05-15T05:17:00Z">
        <w:r w:rsidDel="004527AB">
          <w:delText xml:space="preserve"> interface</w:delText>
        </w:r>
      </w:del>
      <w:r>
        <w:t xml:space="preserve">.  </w:t>
      </w:r>
      <w:ins w:id="55" w:author="Bogdan Vacaliuc" w:date="2015-05-15T05:37:00Z">
        <w:r w:rsidR="00214FCF">
          <w:t>The</w:t>
        </w:r>
      </w:ins>
      <w:ins w:id="56" w:author="Bogdan Vacaliuc" w:date="2015-05-15T05:21:00Z">
        <w:r w:rsidR="00B1111D">
          <w:t xml:space="preserve"> </w:t>
        </w:r>
      </w:ins>
      <w:proofErr w:type="spellStart"/>
      <w:r>
        <w:t>RASDRViewer</w:t>
      </w:r>
      <w:proofErr w:type="spellEnd"/>
      <w:r>
        <w:t xml:space="preserve"> software runs in a Windows environment and performs receiver control, </w:t>
      </w:r>
      <w:ins w:id="57" w:author="Bogdan Vacaliuc" w:date="2015-05-15T05:21:00Z">
        <w:r w:rsidR="00B1111D">
          <w:t>fast-</w:t>
        </w:r>
      </w:ins>
      <w:ins w:id="58" w:author="Bogdan Vacaliuc" w:date="2015-05-15T05:37:00Z">
        <w:r w:rsidR="00214FCF">
          <w:t>Fourier</w:t>
        </w:r>
      </w:ins>
      <w:ins w:id="59" w:author="Bogdan Vacaliuc" w:date="2015-05-15T05:21:00Z">
        <w:r w:rsidR="00B1111D">
          <w:t xml:space="preserve"> transform (</w:t>
        </w:r>
      </w:ins>
      <w:r>
        <w:t>FFT</w:t>
      </w:r>
      <w:ins w:id="60" w:author="Bogdan Vacaliuc" w:date="2015-05-15T05:21:00Z">
        <w:r w:rsidR="00B1111D">
          <w:t>)</w:t>
        </w:r>
      </w:ins>
      <w:r>
        <w:t xml:space="preserve"> analysis</w:t>
      </w:r>
      <w:del w:id="61" w:author="Bogdan Vacaliuc" w:date="2015-05-15T05:36:00Z">
        <w:r w:rsidDel="004854A4">
          <w:delText xml:space="preserve">, </w:delText>
        </w:r>
      </w:del>
      <w:ins w:id="62" w:author="Bogdan Vacaliuc" w:date="2015-05-15T05:36:00Z">
        <w:r w:rsidR="004854A4">
          <w:t xml:space="preserve"> and</w:t>
        </w:r>
        <w:r w:rsidR="004854A4">
          <w:t xml:space="preserve"> </w:t>
        </w:r>
      </w:ins>
      <w:r>
        <w:t xml:space="preserve">spectrum averaging, power monitoring and </w:t>
      </w:r>
      <w:del w:id="63" w:author="Bogdan Vacaliuc" w:date="2015-05-15T05:22:00Z">
        <w:r w:rsidDel="00B1111D">
          <w:delText>other functions</w:delText>
        </w:r>
      </w:del>
      <w:ins w:id="64" w:author="Bogdan Vacaliuc" w:date="2015-05-15T05:22:00Z">
        <w:r w:rsidR="00B1111D">
          <w:t>data collection</w:t>
        </w:r>
      </w:ins>
      <w:r>
        <w:t>.</w:t>
      </w:r>
      <w:del w:id="65" w:author="Bogdan Vacaliuc" w:date="2015-05-15T05:17:00Z">
        <w:r w:rsidDel="004527AB">
          <w:delText xml:space="preserve"> Depending on specific application, </w:delText>
        </w:r>
      </w:del>
      <w:ins w:id="66" w:author="Bogdan Vacaliuc" w:date="2015-05-15T05:17:00Z">
        <w:r w:rsidR="004527AB">
          <w:t xml:space="preserve">  The user is responsible for supplying </w:t>
        </w:r>
      </w:ins>
      <w:del w:id="67" w:author="Bogdan Vacaliuc" w:date="2015-05-15T05:18:00Z">
        <w:r w:rsidDel="004527AB">
          <w:delText>RASDR</w:delText>
        </w:r>
      </w:del>
      <w:del w:id="68" w:author="Bogdan Vacaliuc" w:date="2015-05-15T05:17:00Z">
        <w:r w:rsidDel="004527AB">
          <w:delText>2</w:delText>
        </w:r>
      </w:del>
      <w:del w:id="69" w:author="Bogdan Vacaliuc" w:date="2015-05-15T05:18:00Z">
        <w:r w:rsidDel="004527AB">
          <w:delText xml:space="preserve"> is used with </w:delText>
        </w:r>
      </w:del>
      <w:r>
        <w:t xml:space="preserve">an antenna, </w:t>
      </w:r>
      <w:ins w:id="70" w:author="Bogdan Vacaliuc" w:date="2015-05-15T05:22:00Z">
        <w:r w:rsidR="00B1111D">
          <w:t xml:space="preserve">preamplifier, </w:t>
        </w:r>
      </w:ins>
      <w:del w:id="71" w:author="Bogdan Vacaliuc" w:date="2015-05-15T05:36:00Z">
        <w:r w:rsidR="0041293D" w:rsidDel="004854A4">
          <w:delText>bandpass</w:delText>
        </w:r>
      </w:del>
      <w:ins w:id="72" w:author="Bogdan Vacaliuc" w:date="2015-05-15T05:36:00Z">
        <w:r w:rsidR="004854A4">
          <w:t>band pass</w:t>
        </w:r>
      </w:ins>
      <w:r w:rsidR="0041293D">
        <w:t xml:space="preserve"> </w:t>
      </w:r>
      <w:r>
        <w:t xml:space="preserve">filter, </w:t>
      </w:r>
      <w:del w:id="73" w:author="Bogdan Vacaliuc" w:date="2015-05-15T05:22:00Z">
        <w:r w:rsidDel="00B1111D">
          <w:delText xml:space="preserve">preamplifier, </w:delText>
        </w:r>
      </w:del>
      <w:r>
        <w:t xml:space="preserve">optional </w:t>
      </w:r>
      <w:del w:id="74" w:author="Bogdan Vacaliuc" w:date="2015-05-15T05:36:00Z">
        <w:r w:rsidDel="004854A4">
          <w:delText>upconversion</w:delText>
        </w:r>
      </w:del>
      <w:ins w:id="75" w:author="Bogdan Vacaliuc" w:date="2015-05-15T05:36:00Z">
        <w:r w:rsidR="004854A4">
          <w:t>up conversion</w:t>
        </w:r>
      </w:ins>
      <w:r>
        <w:t xml:space="preserve"> or system control devices, and external frequency/time reference signals</w:t>
      </w:r>
      <w:del w:id="76" w:author="Bogdan Vacaliuc" w:date="2015-05-15T05:37:00Z">
        <w:r w:rsidDel="004854A4">
          <w:delText xml:space="preserve">. </w:delText>
        </w:r>
      </w:del>
      <w:del w:id="77" w:author="Bogdan Vacaliuc" w:date="2015-05-15T05:24:00Z">
        <w:r w:rsidDel="00B1111D">
          <w:delText xml:space="preserve">The team has </w:delText>
        </w:r>
        <w:r w:rsidR="00C97734" w:rsidDel="00B1111D">
          <w:delText>s</w:delText>
        </w:r>
      </w:del>
      <w:del w:id="78" w:author="Bogdan Vacaliuc" w:date="2015-05-15T05:37:00Z">
        <w:r w:rsidR="00C97734" w:rsidDel="004854A4">
          <w:delText>everal</w:delText>
        </w:r>
        <w:r w:rsidDel="004854A4">
          <w:delText xml:space="preserve"> RASDR</w:delText>
        </w:r>
      </w:del>
      <w:del w:id="79" w:author="Bogdan Vacaliuc" w:date="2015-05-15T05:23:00Z">
        <w:r w:rsidDel="00B1111D">
          <w:delText>2</w:delText>
        </w:r>
      </w:del>
      <w:del w:id="80" w:author="Bogdan Vacaliuc" w:date="2015-05-15T05:37:00Z">
        <w:r w:rsidDel="004854A4">
          <w:delText xml:space="preserve"> units in </w:delText>
        </w:r>
        <w:r w:rsidR="00C97734" w:rsidDel="004854A4">
          <w:delText>beta-testing</w:delText>
        </w:r>
        <w:r w:rsidDel="004854A4">
          <w:delText xml:space="preserve"> and </w:delText>
        </w:r>
      </w:del>
      <w:del w:id="81" w:author="Bogdan Vacaliuc" w:date="2015-05-15T05:36:00Z">
        <w:r w:rsidDel="004854A4">
          <w:delText>is</w:delText>
        </w:r>
      </w:del>
      <w:del w:id="82" w:author="Bogdan Vacaliuc" w:date="2015-05-15T05:37:00Z">
        <w:r w:rsidDel="004854A4">
          <w:delText xml:space="preserve"> working to make units available to SARA members</w:delText>
        </w:r>
      </w:del>
      <w:r>
        <w:t>.</w:t>
      </w:r>
    </w:p>
    <w:p w:rsidR="00E80456" w:rsidRDefault="00E80456">
      <w:pPr>
        <w:rPr>
          <w:rFonts w:asciiTheme="majorHAnsi" w:eastAsiaTheme="majorEastAsia" w:hAnsiTheme="majorHAnsi" w:cstheme="majorBidi"/>
          <w:b/>
          <w:bCs/>
          <w:color w:val="365F91" w:themeColor="accent1" w:themeShade="BF"/>
          <w:sz w:val="28"/>
          <w:szCs w:val="28"/>
        </w:rPr>
      </w:pPr>
      <w:r>
        <w:br w:type="page"/>
      </w:r>
    </w:p>
    <w:p w:rsidR="00476CF8" w:rsidRDefault="00B75A65" w:rsidP="00780452">
      <w:pPr>
        <w:pStyle w:val="Heading1"/>
      </w:pPr>
      <w:bookmarkStart w:id="83" w:name="_Toc414010572"/>
      <w:r w:rsidRPr="00B75A65">
        <w:lastRenderedPageBreak/>
        <w:t>README First</w:t>
      </w:r>
      <w:bookmarkEnd w:id="83"/>
    </w:p>
    <w:p w:rsidR="001713A8" w:rsidRDefault="001713A8" w:rsidP="001713A8">
      <w:r>
        <w:t xml:space="preserve">Please read </w:t>
      </w:r>
      <w:r w:rsidRPr="00C502D3">
        <w:rPr>
          <w:u w:val="single"/>
        </w:rPr>
        <w:t>Chapter 2</w:t>
      </w:r>
      <w:r>
        <w:t xml:space="preserve"> and </w:t>
      </w:r>
      <w:r w:rsidRPr="00C502D3">
        <w:rPr>
          <w:u w:val="single"/>
        </w:rPr>
        <w:t>Chapter 4</w:t>
      </w:r>
      <w:r>
        <w:t xml:space="preserve"> before starting to connect and use your RASDR.  Please join </w:t>
      </w:r>
      <w:proofErr w:type="gramStart"/>
      <w:r>
        <w:t>SARA</w:t>
      </w:r>
      <w:proofErr w:type="gramEnd"/>
      <w:sdt>
        <w:sdtPr>
          <w:id w:val="24369120"/>
          <w:citation/>
        </w:sdtPr>
        <w:sdtContent>
          <w:r w:rsidR="00C476A5">
            <w:fldChar w:fldCharType="begin"/>
          </w:r>
          <w:r w:rsidR="00C476A5">
            <w:instrText xml:space="preserve"> CITATION RAS15 \l 1033 </w:instrText>
          </w:r>
          <w:r w:rsidR="00C476A5">
            <w:fldChar w:fldCharType="separate"/>
          </w:r>
          <w:r w:rsidR="001511D2" w:rsidRPr="001511D2">
            <w:rPr>
              <w:noProof/>
            </w:rPr>
            <w:t>[1]</w:t>
          </w:r>
          <w:r w:rsidR="00C476A5">
            <w:rPr>
              <w:noProof/>
            </w:rPr>
            <w:fldChar w:fldCharType="end"/>
          </w:r>
        </w:sdtContent>
      </w:sdt>
      <w:r>
        <w:t xml:space="preserve"> and the User’s group. </w:t>
      </w:r>
      <w:del w:id="84" w:author="Bogdan Vacaliuc" w:date="2015-05-15T05:38:00Z">
        <w:r w:rsidDel="003A6BF3">
          <w:delText>It is likely that the</w:delText>
        </w:r>
      </w:del>
      <w:ins w:id="85" w:author="Bogdan Vacaliuc" w:date="2015-05-15T05:38:00Z">
        <w:r w:rsidR="003A6BF3">
          <w:t>The</w:t>
        </w:r>
      </w:ins>
      <w:r>
        <w:t xml:space="preserve"> SARA RASDR </w:t>
      </w:r>
      <w:proofErr w:type="gramStart"/>
      <w:r>
        <w:t>pages</w:t>
      </w:r>
      <w:proofErr w:type="gramEnd"/>
      <w:sdt>
        <w:sdtPr>
          <w:id w:val="24369111"/>
          <w:citation/>
        </w:sdtPr>
        <w:sdtContent>
          <w:r w:rsidR="00C476A5">
            <w:fldChar w:fldCharType="begin"/>
          </w:r>
          <w:r w:rsidR="00C476A5">
            <w:instrText xml:space="preserve"> CITATION RAS14 \l 1033  </w:instrText>
          </w:r>
          <w:r w:rsidR="00C476A5">
            <w:fldChar w:fldCharType="separate"/>
          </w:r>
          <w:r w:rsidR="001511D2" w:rsidRPr="001511D2">
            <w:rPr>
              <w:noProof/>
            </w:rPr>
            <w:t>[4]</w:t>
          </w:r>
          <w:r w:rsidR="00C476A5">
            <w:rPr>
              <w:noProof/>
            </w:rPr>
            <w:fldChar w:fldCharType="end"/>
          </w:r>
        </w:sdtContent>
      </w:sdt>
      <w:sdt>
        <w:sdtPr>
          <w:id w:val="24369110"/>
          <w:citation/>
        </w:sdtPr>
        <w:sdtContent>
          <w:r w:rsidR="00C476A5">
            <w:fldChar w:fldCharType="begin"/>
          </w:r>
          <w:r w:rsidR="00C476A5">
            <w:instrText xml:space="preserve"> CITATION RAS15 \l 1033  </w:instrText>
          </w:r>
          <w:r w:rsidR="00C476A5">
            <w:fldChar w:fldCharType="separate"/>
          </w:r>
          <w:r w:rsidR="001511D2" w:rsidRPr="001511D2">
            <w:rPr>
              <w:noProof/>
            </w:rPr>
            <w:t>[1]</w:t>
          </w:r>
          <w:r w:rsidR="00C476A5">
            <w:rPr>
              <w:noProof/>
            </w:rPr>
            <w:fldChar w:fldCharType="end"/>
          </w:r>
        </w:sdtContent>
      </w:sdt>
      <w:r>
        <w:t xml:space="preserve"> </w:t>
      </w:r>
      <w:del w:id="86" w:author="Bogdan Vacaliuc" w:date="2015-05-15T05:38:00Z">
        <w:r w:rsidDel="003A6BF3">
          <w:delText xml:space="preserve">will </w:delText>
        </w:r>
      </w:del>
      <w:ins w:id="87" w:author="Bogdan Vacaliuc" w:date="2015-05-15T05:38:00Z">
        <w:r w:rsidR="003A6BF3">
          <w:t>provide</w:t>
        </w:r>
        <w:r w:rsidR="003A6BF3">
          <w:t xml:space="preserve"> </w:t>
        </w:r>
      </w:ins>
      <w:del w:id="88" w:author="Bogdan Vacaliuc" w:date="2015-05-15T05:38:00Z">
        <w:r w:rsidDel="003A6BF3">
          <w:delText>be the first with</w:delText>
        </w:r>
      </w:del>
      <w:ins w:id="89" w:author="Bogdan Vacaliuc" w:date="2015-05-15T05:38:00Z">
        <w:r w:rsidR="003A6BF3">
          <w:t>news and</w:t>
        </w:r>
      </w:ins>
      <w:r>
        <w:t xml:space="preserve"> new information</w:t>
      </w:r>
      <w:ins w:id="90" w:author="Bogdan Vacaliuc" w:date="2015-05-15T05:39:00Z">
        <w:r w:rsidR="003A6BF3">
          <w:t>.</w:t>
        </w:r>
      </w:ins>
      <w:del w:id="91" w:author="Bogdan Vacaliuc" w:date="2015-05-15T05:39:00Z">
        <w:r w:rsidDel="003A6BF3">
          <w:delText>,</w:delText>
        </w:r>
      </w:del>
      <w:r>
        <w:t xml:space="preserve"> </w:t>
      </w:r>
      <w:del w:id="92" w:author="Bogdan Vacaliuc" w:date="2015-05-15T05:39:00Z">
        <w:r w:rsidDel="003A6BF3">
          <w:delText>that t</w:delText>
        </w:r>
      </w:del>
      <w:ins w:id="93" w:author="Bogdan Vacaliuc" w:date="2015-05-15T05:39:00Z">
        <w:r w:rsidR="003A6BF3">
          <w:t>T</w:t>
        </w:r>
      </w:ins>
      <w:r>
        <w:t xml:space="preserve">he RASDR User’s </w:t>
      </w:r>
      <w:proofErr w:type="gramStart"/>
      <w:r>
        <w:t>Group</w:t>
      </w:r>
      <w:proofErr w:type="gramEnd"/>
      <w:sdt>
        <w:sdtPr>
          <w:id w:val="24369099"/>
          <w:citation/>
        </w:sdtPr>
        <w:sdtContent>
          <w:r w:rsidR="00C476A5">
            <w:fldChar w:fldCharType="begin"/>
          </w:r>
          <w:r w:rsidR="00C476A5">
            <w:instrText xml:space="preserve"> CITATION RAS151 \l 1033  </w:instrText>
          </w:r>
          <w:r w:rsidR="00C476A5">
            <w:fldChar w:fldCharType="separate"/>
          </w:r>
          <w:r w:rsidR="001511D2" w:rsidRPr="001511D2">
            <w:rPr>
              <w:noProof/>
            </w:rPr>
            <w:t>[5]</w:t>
          </w:r>
          <w:r w:rsidR="00C476A5">
            <w:rPr>
              <w:noProof/>
            </w:rPr>
            <w:fldChar w:fldCharType="end"/>
          </w:r>
        </w:sdtContent>
      </w:sdt>
      <w:r>
        <w:t xml:space="preserve"> </w:t>
      </w:r>
      <w:del w:id="94" w:author="Bogdan Vacaliuc" w:date="2015-05-15T05:39:00Z">
        <w:r w:rsidDel="003A6BF3">
          <w:delText xml:space="preserve">will be </w:delText>
        </w:r>
        <w:r w:rsidR="00C502D3" w:rsidDel="003A6BF3">
          <w:delText>the</w:delText>
        </w:r>
      </w:del>
      <w:ins w:id="95" w:author="Bogdan Vacaliuc" w:date="2015-05-15T05:39:00Z">
        <w:r w:rsidR="003A6BF3">
          <w:t>is a</w:t>
        </w:r>
      </w:ins>
      <w:r w:rsidR="00C502D3">
        <w:t xml:space="preserve"> </w:t>
      </w:r>
      <w:del w:id="96" w:author="Bogdan Vacaliuc" w:date="2015-05-15T05:39:00Z">
        <w:r w:rsidR="00C502D3" w:rsidDel="003A6BF3">
          <w:delText>best</w:delText>
        </w:r>
        <w:r w:rsidDel="003A6BF3">
          <w:delText xml:space="preserve"> </w:delText>
        </w:r>
      </w:del>
      <w:ins w:id="97" w:author="Bogdan Vacaliuc" w:date="2015-05-15T05:39:00Z">
        <w:r w:rsidR="003A6BF3">
          <w:t>good</w:t>
        </w:r>
        <w:r w:rsidR="003A6BF3">
          <w:t xml:space="preserve"> </w:t>
        </w:r>
        <w:r w:rsidR="003A6BF3">
          <w:t>re</w:t>
        </w:r>
      </w:ins>
      <w:r>
        <w:t xml:space="preserve">source to </w:t>
      </w:r>
      <w:del w:id="98" w:author="Bogdan Vacaliuc" w:date="2015-05-15T05:39:00Z">
        <w:r w:rsidDel="003A6BF3">
          <w:delText xml:space="preserve">review </w:delText>
        </w:r>
      </w:del>
      <w:ins w:id="99" w:author="Bogdan Vacaliuc" w:date="2015-05-15T05:39:00Z">
        <w:r w:rsidR="003A6BF3">
          <w:t>obtain community support and help</w:t>
        </w:r>
      </w:ins>
      <w:ins w:id="100" w:author="Bogdan Vacaliuc" w:date="2015-05-15T05:40:00Z">
        <w:r w:rsidR="003A6BF3">
          <w:t>.  T</w:t>
        </w:r>
      </w:ins>
      <w:del w:id="101" w:author="Bogdan Vacaliuc" w:date="2015-05-15T05:40:00Z">
        <w:r w:rsidDel="003A6BF3">
          <w:delText>user’s comments, and that t</w:delText>
        </w:r>
      </w:del>
      <w:r>
        <w:t xml:space="preserve">he </w:t>
      </w:r>
      <w:r w:rsidR="0041293D">
        <w:t xml:space="preserve">development sites </w:t>
      </w:r>
      <w:sdt>
        <w:sdtPr>
          <w:id w:val="91202599"/>
          <w:citation/>
        </w:sdtPr>
        <w:sdtContent>
          <w:r w:rsidR="00C476A5">
            <w:fldChar w:fldCharType="begin"/>
          </w:r>
          <w:r w:rsidR="00C476A5">
            <w:instrText xml:space="preserve"> CITATION RAS14 \l 1033 </w:instrText>
          </w:r>
          <w:r w:rsidR="00C476A5">
            <w:fldChar w:fldCharType="separate"/>
          </w:r>
          <w:r w:rsidR="001511D2" w:rsidRPr="001511D2">
            <w:rPr>
              <w:noProof/>
            </w:rPr>
            <w:t>[4]</w:t>
          </w:r>
          <w:r w:rsidR="00C476A5">
            <w:rPr>
              <w:noProof/>
            </w:rPr>
            <w:fldChar w:fldCharType="end"/>
          </w:r>
        </w:sdtContent>
      </w:sdt>
      <w:del w:id="102" w:author="Bogdan Vacaliuc" w:date="2015-05-15T05:45:00Z">
        <w:r w:rsidR="0041293D" w:rsidDel="003A6BF3">
          <w:delText>,</w:delText>
        </w:r>
        <w:r w:rsidDel="003A6BF3">
          <w:delText>Github</w:delText>
        </w:r>
      </w:del>
      <w:sdt>
        <w:sdtPr>
          <w:id w:val="24369100"/>
          <w:citation/>
        </w:sdtPr>
        <w:sdtContent>
          <w:r w:rsidR="00C476A5">
            <w:fldChar w:fldCharType="begin"/>
          </w:r>
          <w:r w:rsidR="00C476A5">
            <w:instrText xml:space="preserve"> CITATION Git15 \l 1033 </w:instrText>
          </w:r>
          <w:r w:rsidR="00C476A5">
            <w:fldChar w:fldCharType="separate"/>
          </w:r>
          <w:r w:rsidR="001511D2" w:rsidRPr="001511D2">
            <w:rPr>
              <w:noProof/>
            </w:rPr>
            <w:t>[6]</w:t>
          </w:r>
          <w:r w:rsidR="00C476A5">
            <w:rPr>
              <w:noProof/>
            </w:rPr>
            <w:fldChar w:fldCharType="end"/>
          </w:r>
        </w:sdtContent>
      </w:sdt>
      <w:r>
        <w:t xml:space="preserve"> </w:t>
      </w:r>
      <w:del w:id="103" w:author="Bogdan Vacaliuc" w:date="2015-05-15T05:45:00Z">
        <w:r w:rsidDel="003A6BF3">
          <w:delText>will be the best</w:delText>
        </w:r>
      </w:del>
      <w:ins w:id="104" w:author="Bogdan Vacaliuc" w:date="2015-05-15T05:45:00Z">
        <w:r w:rsidR="003A6BF3">
          <w:t>are available</w:t>
        </w:r>
      </w:ins>
      <w:r>
        <w:t xml:space="preserve"> for </w:t>
      </w:r>
      <w:r w:rsidR="0041293D">
        <w:t xml:space="preserve">people </w:t>
      </w:r>
      <w:ins w:id="105" w:author="Bogdan Vacaliuc" w:date="2015-05-15T05:46:00Z">
        <w:r w:rsidR="003A6BF3">
          <w:t xml:space="preserve">who wish to help </w:t>
        </w:r>
      </w:ins>
      <w:del w:id="106" w:author="Bogdan Vacaliuc" w:date="2015-05-15T05:46:00Z">
        <w:r w:rsidR="0041293D" w:rsidDel="003A6BF3">
          <w:delText>wanting to</w:delText>
        </w:r>
      </w:del>
      <w:ins w:id="107" w:author="Bogdan Vacaliuc" w:date="2015-05-15T05:46:00Z">
        <w:r w:rsidR="003A6BF3">
          <w:t>contribute or to use the</w:t>
        </w:r>
      </w:ins>
      <w:r w:rsidR="0041293D">
        <w:t xml:space="preserve"> </w:t>
      </w:r>
      <w:del w:id="108" w:author="Bogdan Vacaliuc" w:date="2015-05-15T05:46:00Z">
        <w:r w:rsidR="0041293D" w:rsidDel="003A6BF3">
          <w:delText xml:space="preserve">extend the </w:delText>
        </w:r>
      </w:del>
      <w:r w:rsidR="0041293D">
        <w:t>design</w:t>
      </w:r>
      <w:ins w:id="109" w:author="Bogdan Vacaliuc" w:date="2015-05-15T05:46:00Z">
        <w:r w:rsidR="003A6BF3">
          <w:t xml:space="preserve"> for their own purposes</w:t>
        </w:r>
      </w:ins>
      <w:r>
        <w:t>.</w:t>
      </w:r>
    </w:p>
    <w:p w:rsidR="0041293D" w:rsidRDefault="0041293D" w:rsidP="001713A8">
      <w:r>
        <w:t>Users having general questions should post them to one of the User sites.  Specific questions may be sent to members of the RASDR team at the following addresses:</w:t>
      </w:r>
    </w:p>
    <w:p w:rsidR="0041293D" w:rsidRDefault="0041293D" w:rsidP="001713A8">
      <w:r w:rsidRPr="0041293D">
        <w:t>Software issues</w:t>
      </w:r>
      <w:proofErr w:type="gramStart"/>
      <w:r w:rsidRPr="0041293D">
        <w:t>:</w:t>
      </w:r>
      <w:proofErr w:type="gramEnd"/>
      <w:r w:rsidRPr="0041293D">
        <w:br/>
        <w:t xml:space="preserve">Contact </w:t>
      </w:r>
      <w:hyperlink r:id="rId12" w:tgtFrame="_blank" w:history="1">
        <w:r w:rsidRPr="0041293D">
          <w:rPr>
            <w:rStyle w:val="Hyperlink"/>
          </w:rPr>
          <w:t>RASDRviewer@radio-astronomy.org</w:t>
        </w:r>
      </w:hyperlink>
      <w:r w:rsidRPr="0041293D">
        <w:t> </w:t>
      </w:r>
      <w:r w:rsidRPr="0041293D">
        <w:br/>
      </w:r>
      <w:r w:rsidRPr="0041293D">
        <w:br/>
        <w:t>Hardware issues:</w:t>
      </w:r>
      <w:r w:rsidRPr="0041293D">
        <w:br/>
        <w:t xml:space="preserve">Contact </w:t>
      </w:r>
      <w:hyperlink r:id="rId13" w:tgtFrame="_blank" w:history="1">
        <w:r w:rsidRPr="0041293D">
          <w:rPr>
            <w:rStyle w:val="Hyperlink"/>
          </w:rPr>
          <w:t>RASDRhardware@radio-astronomy.org</w:t>
        </w:r>
      </w:hyperlink>
      <w:r w:rsidRPr="0041293D">
        <w:t xml:space="preserve">  </w:t>
      </w:r>
      <w:r w:rsidRPr="0041293D">
        <w:br/>
      </w:r>
      <w:r w:rsidRPr="0041293D">
        <w:br/>
        <w:t>Application issues:</w:t>
      </w:r>
      <w:r w:rsidRPr="0041293D">
        <w:br/>
        <w:t xml:space="preserve">Contact </w:t>
      </w:r>
      <w:hyperlink r:id="rId14" w:tgtFrame="_blank" w:history="1">
        <w:r w:rsidRPr="0041293D">
          <w:rPr>
            <w:rStyle w:val="Hyperlink"/>
          </w:rPr>
          <w:t>RASDRapplications@radio-astronomy.org</w:t>
        </w:r>
      </w:hyperlink>
      <w:r w:rsidRPr="0041293D">
        <w:t> </w:t>
      </w:r>
      <w:r>
        <w:t xml:space="preserve"> </w:t>
      </w:r>
    </w:p>
    <w:p w:rsidR="00B75A65" w:rsidRDefault="00B75A65" w:rsidP="00B75A65">
      <w:pPr>
        <w:pStyle w:val="Heading1"/>
        <w:rPr>
          <w:ins w:id="110" w:author="Bogdan Vacaliuc" w:date="2015-05-15T06:32:00Z"/>
        </w:rPr>
      </w:pPr>
      <w:bookmarkStart w:id="111" w:name="_Toc414010573"/>
      <w:r>
        <w:t>RASDR goals and description</w:t>
      </w:r>
      <w:bookmarkEnd w:id="111"/>
    </w:p>
    <w:p w:rsidR="00C861E5" w:rsidRPr="00C861E5" w:rsidRDefault="00C861E5" w:rsidP="00C861E5">
      <w:pPr>
        <w:rPr>
          <w:rPrChange w:id="112" w:author="Bogdan Vacaliuc" w:date="2015-05-15T06:32:00Z">
            <w:rPr/>
          </w:rPrChange>
        </w:rPr>
        <w:pPrChange w:id="113" w:author="Bogdan Vacaliuc" w:date="2015-05-15T06:32:00Z">
          <w:pPr>
            <w:pStyle w:val="Heading1"/>
          </w:pPr>
        </w:pPrChange>
      </w:pPr>
      <w:ins w:id="114" w:author="Bogdan Vacaliuc" w:date="2015-05-15T06:32:00Z">
        <w:r>
          <w:t>This section highlights some of the goals of the RASDR project.</w:t>
        </w:r>
      </w:ins>
      <w:bookmarkStart w:id="115" w:name="_GoBack"/>
      <w:bookmarkEnd w:id="115"/>
    </w:p>
    <w:p w:rsidR="00407436" w:rsidRDefault="00CF57F8" w:rsidP="00CF57F8">
      <w:pPr>
        <w:pStyle w:val="Heading2"/>
      </w:pPr>
      <w:bookmarkStart w:id="116" w:name="_Toc414010574"/>
      <w:r>
        <w:t>A Software-Defined Receiver for Amateur Radio Astronomers</w:t>
      </w:r>
      <w:bookmarkEnd w:id="116"/>
    </w:p>
    <w:p w:rsidR="00407436" w:rsidRDefault="00407436" w:rsidP="00407436">
      <w:pPr>
        <w:rPr>
          <w:lang w:bidi="en-US"/>
        </w:rPr>
      </w:pPr>
      <w:del w:id="117" w:author="Bogdan Vacaliuc" w:date="2015-05-15T06:14:00Z">
        <w:r w:rsidRPr="008D1676" w:rsidDel="00BA3154">
          <w:rPr>
            <w:lang w:bidi="en-US"/>
          </w:rPr>
          <w:delText>The SARA development of a</w:delText>
        </w:r>
      </w:del>
      <w:ins w:id="118" w:author="Bogdan Vacaliuc" w:date="2015-05-15T06:14:00Z">
        <w:r w:rsidR="00BA3154">
          <w:rPr>
            <w:lang w:bidi="en-US"/>
          </w:rPr>
          <w:t>A</w:t>
        </w:r>
      </w:ins>
      <w:r w:rsidRPr="008D1676">
        <w:rPr>
          <w:lang w:bidi="en-US"/>
        </w:rPr>
        <w:t xml:space="preserve">n SDR that is optimized for </w:t>
      </w:r>
      <w:del w:id="119" w:author="Bogdan Vacaliuc" w:date="2015-05-15T06:15:00Z">
        <w:r w:rsidRPr="008D1676" w:rsidDel="00BA3154">
          <w:rPr>
            <w:lang w:bidi="en-US"/>
          </w:rPr>
          <w:delText xml:space="preserve">Radio </w:delText>
        </w:r>
      </w:del>
      <w:ins w:id="120" w:author="Bogdan Vacaliuc" w:date="2015-05-15T06:15:00Z">
        <w:r w:rsidR="00BA3154">
          <w:rPr>
            <w:lang w:bidi="en-US"/>
          </w:rPr>
          <w:t>r</w:t>
        </w:r>
        <w:r w:rsidR="00BA3154" w:rsidRPr="008D1676">
          <w:rPr>
            <w:lang w:bidi="en-US"/>
          </w:rPr>
          <w:t xml:space="preserve">adio </w:t>
        </w:r>
      </w:ins>
      <w:del w:id="121" w:author="Bogdan Vacaliuc" w:date="2015-05-15T06:15:00Z">
        <w:r w:rsidRPr="008D1676" w:rsidDel="00BA3154">
          <w:rPr>
            <w:lang w:bidi="en-US"/>
          </w:rPr>
          <w:delText>Astronomy</w:delText>
        </w:r>
      </w:del>
      <w:ins w:id="122" w:author="Bogdan Vacaliuc" w:date="2015-05-15T06:15:00Z">
        <w:r w:rsidR="00BA3154">
          <w:rPr>
            <w:lang w:bidi="en-US"/>
          </w:rPr>
          <w:t>a</w:t>
        </w:r>
        <w:r w:rsidR="00BA3154" w:rsidRPr="008D1676">
          <w:rPr>
            <w:lang w:bidi="en-US"/>
          </w:rPr>
          <w:t>stronomy</w:t>
        </w:r>
      </w:ins>
      <w:del w:id="123" w:author="Bogdan Vacaliuc" w:date="2015-05-15T06:15:00Z">
        <w:r w:rsidRPr="008D1676" w:rsidDel="00BA3154">
          <w:rPr>
            <w:lang w:bidi="en-US"/>
          </w:rPr>
          <w:delText>, RASDR</w:delText>
        </w:r>
        <w:r w:rsidDel="00BA3154">
          <w:rPr>
            <w:lang w:bidi="en-US"/>
          </w:rPr>
          <w:delText xml:space="preserve"> and</w:delText>
        </w:r>
      </w:del>
      <w:ins w:id="124" w:author="Bogdan Vacaliuc" w:date="2015-05-15T06:15:00Z">
        <w:r w:rsidR="00BA3154">
          <w:rPr>
            <w:lang w:bidi="en-US"/>
          </w:rPr>
          <w:t xml:space="preserve">, </w:t>
        </w:r>
      </w:ins>
      <w:del w:id="125" w:author="Bogdan Vacaliuc" w:date="2015-05-15T06:15:00Z">
        <w:r w:rsidDel="00BA3154">
          <w:rPr>
            <w:lang w:bidi="en-US"/>
          </w:rPr>
          <w:delText xml:space="preserve"> which is </w:delText>
        </w:r>
      </w:del>
      <w:r>
        <w:rPr>
          <w:lang w:bidi="en-US"/>
        </w:rPr>
        <w:t>applicable to a wide variety of SARA projects</w:t>
      </w:r>
      <w:r w:rsidRPr="008D1676">
        <w:rPr>
          <w:lang w:bidi="en-US"/>
        </w:rPr>
        <w:t xml:space="preserve">, </w:t>
      </w:r>
      <w:r>
        <w:rPr>
          <w:lang w:bidi="en-US"/>
        </w:rPr>
        <w:t>includes</w:t>
      </w:r>
      <w:r w:rsidRPr="008D1676">
        <w:rPr>
          <w:lang w:bidi="en-US"/>
        </w:rPr>
        <w:t xml:space="preserve"> a </w:t>
      </w:r>
      <w:ins w:id="126" w:author="Bogdan Vacaliuc" w:date="2015-05-15T06:17:00Z">
        <w:r w:rsidR="00BA3154">
          <w:rPr>
            <w:lang w:bidi="en-US"/>
          </w:rPr>
          <w:t xml:space="preserve">front end </w:t>
        </w:r>
      </w:ins>
      <w:del w:id="127" w:author="Bogdan Vacaliuc" w:date="2015-05-15T06:15:00Z">
        <w:r w:rsidRPr="008D1676" w:rsidDel="00BA3154">
          <w:rPr>
            <w:lang w:bidi="en-US"/>
          </w:rPr>
          <w:delText xml:space="preserve">front end </w:delText>
        </w:r>
        <w:r w:rsidDel="00BA3154">
          <w:rPr>
            <w:lang w:bidi="en-US"/>
          </w:rPr>
          <w:delText>digital package</w:delText>
        </w:r>
      </w:del>
      <w:ins w:id="128" w:author="Bogdan Vacaliuc" w:date="2015-05-15T06:15:00Z">
        <w:r w:rsidR="00BA3154">
          <w:rPr>
            <w:lang w:bidi="en-US"/>
          </w:rPr>
          <w:t>receiver</w:t>
        </w:r>
      </w:ins>
      <w:r>
        <w:rPr>
          <w:lang w:bidi="en-US"/>
        </w:rPr>
        <w:t xml:space="preserve"> </w:t>
      </w:r>
      <w:del w:id="129" w:author="Bogdan Vacaliuc" w:date="2015-05-15T06:15:00Z">
        <w:r w:rsidDel="00BA3154">
          <w:rPr>
            <w:lang w:bidi="en-US"/>
          </w:rPr>
          <w:delText xml:space="preserve">(RASDR2) </w:delText>
        </w:r>
      </w:del>
      <w:r w:rsidRPr="008D1676">
        <w:rPr>
          <w:lang w:bidi="en-US"/>
        </w:rPr>
        <w:t>and a software-driven desktop computer back end</w:t>
      </w:r>
      <w:sdt>
        <w:sdtPr>
          <w:rPr>
            <w:lang w:bidi="en-US"/>
          </w:rPr>
          <w:id w:val="6199333"/>
          <w:citation/>
        </w:sdtPr>
        <w:sdtContent>
          <w:r w:rsidR="00E152C1">
            <w:rPr>
              <w:lang w:bidi="en-US"/>
            </w:rPr>
            <w:fldChar w:fldCharType="begin"/>
          </w:r>
          <w:r w:rsidR="0041293D">
            <w:rPr>
              <w:lang w:bidi="en-US"/>
            </w:rPr>
            <w:instrText xml:space="preserve"> CITATION RAS14 \l 1033  </w:instrText>
          </w:r>
          <w:r w:rsidR="00E152C1">
            <w:rPr>
              <w:lang w:bidi="en-US"/>
            </w:rPr>
            <w:fldChar w:fldCharType="separate"/>
          </w:r>
          <w:r w:rsidR="001511D2" w:rsidRPr="001511D2">
            <w:rPr>
              <w:noProof/>
              <w:lang w:bidi="en-US"/>
            </w:rPr>
            <w:t>[4]</w:t>
          </w:r>
          <w:r w:rsidR="00E152C1">
            <w:rPr>
              <w:lang w:bidi="en-US"/>
            </w:rPr>
            <w:fldChar w:fldCharType="end"/>
          </w:r>
        </w:sdtContent>
      </w:sdt>
      <w:sdt>
        <w:sdtPr>
          <w:rPr>
            <w:lang w:bidi="en-US"/>
          </w:rPr>
          <w:id w:val="6199413"/>
          <w:citation/>
        </w:sdtPr>
        <w:sdtContent>
          <w:r w:rsidR="00E152C1">
            <w:rPr>
              <w:lang w:bidi="en-US"/>
            </w:rPr>
            <w:fldChar w:fldCharType="begin"/>
          </w:r>
          <w:r>
            <w:rPr>
              <w:lang w:bidi="en-US"/>
            </w:rPr>
            <w:instrText xml:space="preserve"> CITATION Pau14 \l 1033 </w:instrText>
          </w:r>
          <w:r w:rsidR="00E152C1">
            <w:rPr>
              <w:lang w:bidi="en-US"/>
            </w:rPr>
            <w:fldChar w:fldCharType="separate"/>
          </w:r>
          <w:r w:rsidR="001511D2" w:rsidRPr="001511D2">
            <w:rPr>
              <w:noProof/>
              <w:lang w:bidi="en-US"/>
            </w:rPr>
            <w:t>[7]</w:t>
          </w:r>
          <w:r w:rsidR="00E152C1">
            <w:rPr>
              <w:lang w:bidi="en-US"/>
            </w:rPr>
            <w:fldChar w:fldCharType="end"/>
          </w:r>
        </w:sdtContent>
      </w:sdt>
      <w:r w:rsidRPr="008D1676">
        <w:rPr>
          <w:lang w:bidi="en-US"/>
        </w:rPr>
        <w:t xml:space="preserve">. </w:t>
      </w:r>
      <w:r>
        <w:rPr>
          <w:lang w:bidi="en-US"/>
        </w:rPr>
        <w:t xml:space="preserve">The </w:t>
      </w:r>
      <w:del w:id="130" w:author="Bogdan Vacaliuc" w:date="2015-05-15T06:16:00Z">
        <w:r w:rsidDel="00BA3154">
          <w:rPr>
            <w:lang w:bidi="en-US"/>
          </w:rPr>
          <w:delText>front end</w:delText>
        </w:r>
      </w:del>
      <w:ins w:id="131" w:author="Bogdan Vacaliuc" w:date="2015-05-15T06:16:00Z">
        <w:r w:rsidR="00BA3154">
          <w:rPr>
            <w:lang w:bidi="en-US"/>
          </w:rPr>
          <w:t>receiver</w:t>
        </w:r>
      </w:ins>
      <w:r>
        <w:rPr>
          <w:lang w:bidi="en-US"/>
        </w:rPr>
        <w:t xml:space="preserve"> uses a computer chip containing the entire RF digital receiver </w:t>
      </w:r>
      <w:del w:id="132" w:author="Bogdan Vacaliuc" w:date="2015-05-15T05:47:00Z">
        <w:r w:rsidDel="009B172D">
          <w:rPr>
            <w:lang w:bidi="en-US"/>
          </w:rPr>
          <w:delText>chain,</w:delText>
        </w:r>
      </w:del>
      <w:ins w:id="133" w:author="Bogdan Vacaliuc" w:date="2015-05-15T05:47:00Z">
        <w:r w:rsidR="009B172D">
          <w:rPr>
            <w:lang w:bidi="en-US"/>
          </w:rPr>
          <w:t>chain</w:t>
        </w:r>
      </w:ins>
      <w:r>
        <w:rPr>
          <w:lang w:bidi="en-US"/>
        </w:rPr>
        <w:t xml:space="preserve"> </w:t>
      </w:r>
      <w:del w:id="134" w:author="Bogdan Vacaliuc" w:date="2015-05-15T05:47:00Z">
        <w:r w:rsidDel="009B172D">
          <w:rPr>
            <w:lang w:bidi="en-US"/>
          </w:rPr>
          <w:delText>designated  LMS6002d</w:delText>
        </w:r>
      </w:del>
      <w:ins w:id="135" w:author="Bogdan Vacaliuc" w:date="2015-05-15T05:47:00Z">
        <w:r w:rsidR="009B172D">
          <w:rPr>
            <w:lang w:bidi="en-US"/>
          </w:rPr>
          <w:t>designated LMS6002</w:t>
        </w:r>
      </w:ins>
      <w:ins w:id="136" w:author="Bogdan Vacaliuc" w:date="2015-05-15T06:16:00Z">
        <w:r w:rsidR="00BA3154">
          <w:rPr>
            <w:lang w:bidi="en-US"/>
          </w:rPr>
          <w:t>D</w:t>
        </w:r>
      </w:ins>
      <w:r>
        <w:rPr>
          <w:lang w:bidi="en-US"/>
        </w:rPr>
        <w:t xml:space="preserve"> </w:t>
      </w:r>
      <w:sdt>
        <w:sdtPr>
          <w:rPr>
            <w:lang w:bidi="en-US"/>
          </w:rPr>
          <w:id w:val="39698518"/>
          <w:citation/>
        </w:sdtPr>
        <w:sdtContent>
          <w:r w:rsidR="00E152C1" w:rsidRPr="000B4F18">
            <w:rPr>
              <w:lang w:bidi="en-US"/>
            </w:rPr>
            <w:fldChar w:fldCharType="begin"/>
          </w:r>
          <w:r w:rsidRPr="000B4F18">
            <w:rPr>
              <w:lang w:bidi="en-US"/>
            </w:rPr>
            <w:instrText xml:space="preserve"> CITATION Lim14 \l 1033  </w:instrText>
          </w:r>
          <w:r w:rsidR="00E152C1" w:rsidRPr="000B4F18">
            <w:rPr>
              <w:lang w:bidi="en-US"/>
            </w:rPr>
            <w:fldChar w:fldCharType="separate"/>
          </w:r>
          <w:r w:rsidR="001511D2" w:rsidRPr="001511D2">
            <w:rPr>
              <w:noProof/>
              <w:lang w:bidi="en-US"/>
            </w:rPr>
            <w:t>[8]</w:t>
          </w:r>
          <w:r w:rsidR="00E152C1" w:rsidRPr="000B4F18">
            <w:rPr>
              <w:lang w:bidi="en-US"/>
            </w:rPr>
            <w:fldChar w:fldCharType="end"/>
          </w:r>
        </w:sdtContent>
      </w:sdt>
      <w:sdt>
        <w:sdtPr>
          <w:rPr>
            <w:lang w:bidi="en-US"/>
          </w:rPr>
          <w:id w:val="39698519"/>
          <w:citation/>
        </w:sdtPr>
        <w:sdtContent>
          <w:r w:rsidR="00E152C1" w:rsidRPr="000B4F18">
            <w:rPr>
              <w:lang w:bidi="en-US"/>
            </w:rPr>
            <w:fldChar w:fldCharType="begin"/>
          </w:r>
          <w:r w:rsidRPr="000B4F18">
            <w:rPr>
              <w:lang w:bidi="en-US"/>
            </w:rPr>
            <w:instrText xml:space="preserve"> CITATION Myr13 \l 1033 </w:instrText>
          </w:r>
          <w:r w:rsidR="00E152C1" w:rsidRPr="000B4F18">
            <w:rPr>
              <w:lang w:bidi="en-US"/>
            </w:rPr>
            <w:fldChar w:fldCharType="separate"/>
          </w:r>
          <w:r w:rsidR="001511D2" w:rsidRPr="001511D2">
            <w:rPr>
              <w:noProof/>
              <w:lang w:bidi="en-US"/>
            </w:rPr>
            <w:t>[9]</w:t>
          </w:r>
          <w:r w:rsidR="00E152C1" w:rsidRPr="000B4F18">
            <w:rPr>
              <w:lang w:bidi="en-US"/>
            </w:rPr>
            <w:fldChar w:fldCharType="end"/>
          </w:r>
        </w:sdtContent>
      </w:sdt>
      <w:r>
        <w:rPr>
          <w:lang w:bidi="en-US"/>
        </w:rPr>
        <w:t xml:space="preserve">. The back end computer controls the </w:t>
      </w:r>
      <w:del w:id="137" w:author="Bogdan Vacaliuc" w:date="2015-05-15T06:16:00Z">
        <w:r w:rsidDel="00BA3154">
          <w:rPr>
            <w:lang w:bidi="en-US"/>
          </w:rPr>
          <w:delText>front end hardware</w:delText>
        </w:r>
      </w:del>
      <w:ins w:id="138" w:author="Bogdan Vacaliuc" w:date="2015-05-15T06:17:00Z">
        <w:r w:rsidR="00BA3154">
          <w:rPr>
            <w:lang w:bidi="en-US"/>
          </w:rPr>
          <w:t>front end</w:t>
        </w:r>
      </w:ins>
      <w:r>
        <w:rPr>
          <w:lang w:bidi="en-US"/>
        </w:rPr>
        <w:t xml:space="preserve"> and </w:t>
      </w:r>
      <w:del w:id="139" w:author="Bogdan Vacaliuc" w:date="2015-05-15T06:17:00Z">
        <w:r w:rsidDel="00BA3154">
          <w:rPr>
            <w:lang w:bidi="en-US"/>
          </w:rPr>
          <w:delText xml:space="preserve">permits </w:delText>
        </w:r>
      </w:del>
      <w:ins w:id="140" w:author="Bogdan Vacaliuc" w:date="2015-05-15T06:17:00Z">
        <w:r w:rsidR="00BA3154">
          <w:rPr>
            <w:lang w:bidi="en-US"/>
          </w:rPr>
          <w:t>enables</w:t>
        </w:r>
        <w:r w:rsidR="00BA3154">
          <w:rPr>
            <w:lang w:bidi="en-US"/>
          </w:rPr>
          <w:t xml:space="preserve"> </w:t>
        </w:r>
      </w:ins>
      <w:r>
        <w:rPr>
          <w:lang w:bidi="en-US"/>
        </w:rPr>
        <w:t xml:space="preserve">the user to control receiver functions, display signals and perform analysis functions (averaging, computation of spectrograms, determination of power time-spectrum, and generating output files).  </w:t>
      </w:r>
    </w:p>
    <w:p w:rsidR="00407436" w:rsidRPr="001C7640" w:rsidRDefault="00407436" w:rsidP="00407436">
      <w:pPr>
        <w:rPr>
          <w:lang w:bidi="en-US"/>
        </w:rPr>
      </w:pPr>
      <w:r>
        <w:rPr>
          <w:lang w:bidi="en-US"/>
        </w:rPr>
        <w:t xml:space="preserve">Signal processing permits dealing with low </w:t>
      </w:r>
      <w:ins w:id="141" w:author="Bogdan Vacaliuc" w:date="2015-05-15T05:47:00Z">
        <w:r w:rsidR="009B172D">
          <w:rPr>
            <w:lang w:bidi="en-US"/>
          </w:rPr>
          <w:t>signal-to-noise ratio (</w:t>
        </w:r>
      </w:ins>
      <w:r>
        <w:rPr>
          <w:lang w:bidi="en-US"/>
        </w:rPr>
        <w:t>S/N</w:t>
      </w:r>
      <w:ins w:id="142" w:author="Bogdan Vacaliuc" w:date="2015-05-15T05:47:00Z">
        <w:r w:rsidR="009B172D">
          <w:rPr>
            <w:lang w:bidi="en-US"/>
          </w:rPr>
          <w:t>)</w:t>
        </w:r>
      </w:ins>
      <w:r>
        <w:rPr>
          <w:lang w:bidi="en-US"/>
        </w:rPr>
        <w:t xml:space="preserve"> </w:t>
      </w:r>
      <w:del w:id="143" w:author="Bogdan Vacaliuc" w:date="2015-05-15T05:47:00Z">
        <w:r w:rsidDel="009B172D">
          <w:rPr>
            <w:lang w:bidi="en-US"/>
          </w:rPr>
          <w:delText>data</w:delText>
        </w:r>
      </w:del>
      <w:ins w:id="144" w:author="Bogdan Vacaliuc" w:date="2015-05-15T05:47:00Z">
        <w:r w:rsidR="009B172D">
          <w:rPr>
            <w:lang w:bidi="en-US"/>
          </w:rPr>
          <w:t>information</w:t>
        </w:r>
      </w:ins>
      <w:r>
        <w:rPr>
          <w:lang w:bidi="en-US"/>
        </w:rPr>
        <w:t>, and presents data as spectral plots and data files</w:t>
      </w:r>
      <w:del w:id="145" w:author="Bogdan Vacaliuc" w:date="2015-05-15T05:48:00Z">
        <w:r w:rsidDel="009B172D">
          <w:rPr>
            <w:lang w:bidi="en-US"/>
          </w:rPr>
          <w:delText>, and metadata</w:delText>
        </w:r>
      </w:del>
      <w:r>
        <w:rPr>
          <w:lang w:bidi="en-US"/>
        </w:rPr>
        <w:t>.</w:t>
      </w:r>
      <w:r w:rsidRPr="008D1676">
        <w:rPr>
          <w:lang w:bidi="en-US"/>
        </w:rPr>
        <w:t xml:space="preserve"> </w:t>
      </w:r>
      <w:del w:id="146" w:author="Bogdan Vacaliuc" w:date="2015-05-15T05:48:00Z">
        <w:r w:rsidRPr="008D1676" w:rsidDel="009B172D">
          <w:rPr>
            <w:lang w:bidi="en-US"/>
          </w:rPr>
          <w:delText xml:space="preserve">Current </w:delText>
        </w:r>
      </w:del>
      <w:proofErr w:type="spellStart"/>
      <w:r w:rsidRPr="008D1676">
        <w:rPr>
          <w:lang w:bidi="en-US"/>
        </w:rPr>
        <w:t>RASDR</w:t>
      </w:r>
      <w:r>
        <w:rPr>
          <w:lang w:bidi="en-US"/>
        </w:rPr>
        <w:t>viewer</w:t>
      </w:r>
      <w:proofErr w:type="spellEnd"/>
      <w:r w:rsidRPr="008D1676">
        <w:rPr>
          <w:lang w:bidi="en-US"/>
        </w:rPr>
        <w:t xml:space="preserve"> software</w:t>
      </w:r>
      <w:r>
        <w:rPr>
          <w:lang w:bidi="en-US"/>
        </w:rPr>
        <w:t xml:space="preserve"> </w:t>
      </w:r>
      <w:sdt>
        <w:sdtPr>
          <w:rPr>
            <w:lang w:bidi="en-US"/>
          </w:rPr>
          <w:id w:val="6199316"/>
          <w:citation/>
        </w:sdtPr>
        <w:sdtContent>
          <w:r w:rsidR="00E152C1">
            <w:rPr>
              <w:lang w:bidi="en-US"/>
            </w:rPr>
            <w:fldChar w:fldCharType="begin"/>
          </w:r>
          <w:r w:rsidR="00427A6D">
            <w:rPr>
              <w:lang w:bidi="en-US"/>
            </w:rPr>
            <w:instrText xml:space="preserve"> CITATION Myr131 \l 1033  </w:instrText>
          </w:r>
          <w:r w:rsidR="00E152C1">
            <w:rPr>
              <w:lang w:bidi="en-US"/>
            </w:rPr>
            <w:fldChar w:fldCharType="separate"/>
          </w:r>
          <w:r w:rsidR="001511D2" w:rsidRPr="001511D2">
            <w:rPr>
              <w:noProof/>
              <w:lang w:bidi="en-US"/>
            </w:rPr>
            <w:t>[10]</w:t>
          </w:r>
          <w:r w:rsidR="00E152C1">
            <w:rPr>
              <w:lang w:bidi="en-US"/>
            </w:rPr>
            <w:fldChar w:fldCharType="end"/>
          </w:r>
        </w:sdtContent>
      </w:sdt>
      <w:del w:id="147" w:author="Bogdan Vacaliuc" w:date="2015-05-15T05:49:00Z">
        <w:r w:rsidDel="009B172D">
          <w:rPr>
            <w:lang w:bidi="en-US"/>
          </w:rPr>
          <w:delText xml:space="preserve"> </w:delText>
        </w:r>
      </w:del>
      <w:customXmlInsRangeStart w:id="148" w:author="Bogdan Vacaliuc" w:date="2015-05-15T05:49:00Z"/>
      <w:sdt>
        <w:sdtPr>
          <w:id w:val="1606849407"/>
          <w:citation/>
        </w:sdtPr>
        <w:sdtContent>
          <w:customXmlInsRangeEnd w:id="148"/>
          <w:ins w:id="149" w:author="Bogdan Vacaliuc" w:date="2015-05-15T05:49:00Z">
            <w:r w:rsidR="009B172D">
              <w:fldChar w:fldCharType="begin"/>
            </w:r>
            <w:r w:rsidR="009B172D">
              <w:instrText xml:space="preserve"> CITATION Oxl14 \l 1033  </w:instrText>
            </w:r>
            <w:r w:rsidR="009B172D">
              <w:fldChar w:fldCharType="separate"/>
            </w:r>
            <w:r w:rsidR="009B172D" w:rsidRPr="001511D2">
              <w:rPr>
                <w:noProof/>
              </w:rPr>
              <w:t>[12]</w:t>
            </w:r>
            <w:r w:rsidR="009B172D">
              <w:rPr>
                <w:noProof/>
              </w:rPr>
              <w:fldChar w:fldCharType="end"/>
            </w:r>
          </w:ins>
          <w:customXmlInsRangeStart w:id="150" w:author="Bogdan Vacaliuc" w:date="2015-05-15T05:49:00Z"/>
        </w:sdtContent>
      </w:sdt>
      <w:customXmlInsRangeEnd w:id="150"/>
      <w:ins w:id="151" w:author="Bogdan Vacaliuc" w:date="2015-05-15T05:49:00Z">
        <w:r w:rsidR="009B172D">
          <w:rPr>
            <w:lang w:bidi="en-US"/>
          </w:rPr>
          <w:t xml:space="preserve"> </w:t>
        </w:r>
      </w:ins>
      <w:r>
        <w:rPr>
          <w:lang w:bidi="en-US"/>
        </w:rPr>
        <w:t xml:space="preserve">for the Windows OS, performs </w:t>
      </w:r>
      <w:r w:rsidRPr="008D1676">
        <w:rPr>
          <w:lang w:bidi="en-US"/>
        </w:rPr>
        <w:t>parameter optimization</w:t>
      </w:r>
      <w:r>
        <w:rPr>
          <w:lang w:bidi="en-US"/>
        </w:rPr>
        <w:t>s, user control, spectra output, power characterization and output data formatting via a Graphical User Interface (GUI).</w:t>
      </w:r>
    </w:p>
    <w:p w:rsidR="00407436" w:rsidRDefault="00407436" w:rsidP="00407436">
      <w:r>
        <w:t xml:space="preserve">This design evolution is based on the need to have widest possible data pipeline speed for radio astronomy applications, and to make this available to SARA </w:t>
      </w:r>
      <w:del w:id="152" w:author="Bogdan Vacaliuc" w:date="2015-05-15T05:48:00Z">
        <w:r w:rsidDel="009B172D">
          <w:delText>members</w:delText>
        </w:r>
      </w:del>
      <w:ins w:id="153" w:author="Bogdan Vacaliuc" w:date="2015-05-15T05:48:00Z">
        <w:r w:rsidR="009B172D">
          <w:t>members</w:t>
        </w:r>
      </w:ins>
      <w:ins w:id="154" w:author="Bogdan Vacaliuc" w:date="2015-05-15T05:51:00Z">
        <w:r w:rsidR="009B172D">
          <w:t xml:space="preserve"> at cost to produce</w:t>
        </w:r>
      </w:ins>
      <w:ins w:id="155" w:author="Bogdan Vacaliuc" w:date="2015-05-15T05:48:00Z">
        <w:r w:rsidR="009B172D">
          <w:t xml:space="preserve"> </w:t>
        </w:r>
      </w:ins>
      <w:sdt>
        <w:sdtPr>
          <w:id w:val="39698522"/>
          <w:citation/>
        </w:sdtPr>
        <w:sdtContent>
          <w:r w:rsidR="00E152C1">
            <w:fldChar w:fldCharType="begin"/>
          </w:r>
          <w:r w:rsidR="003677E8">
            <w:instrText xml:space="preserve"> CITATION Vac14 \l 1033  </w:instrText>
          </w:r>
          <w:r w:rsidR="00E152C1">
            <w:fldChar w:fldCharType="separate"/>
          </w:r>
          <w:r w:rsidR="001511D2" w:rsidRPr="001511D2">
            <w:rPr>
              <w:noProof/>
            </w:rPr>
            <w:t>[11]</w:t>
          </w:r>
          <w:r w:rsidR="00E152C1">
            <w:rPr>
              <w:noProof/>
            </w:rPr>
            <w:fldChar w:fldCharType="end"/>
          </w:r>
        </w:sdtContent>
      </w:sdt>
      <w:r>
        <w:t>.</w:t>
      </w:r>
      <w:del w:id="156" w:author="Bogdan Vacaliuc" w:date="2015-05-15T05:51:00Z">
        <w:r w:rsidDel="009B172D">
          <w:delText xml:space="preserve">  </w:delText>
        </w:r>
      </w:del>
      <w:del w:id="157" w:author="Bogdan Vacaliuc" w:date="2015-05-15T05:50:00Z">
        <w:r w:rsidDel="009B172D">
          <w:delText xml:space="preserve">The software </w:delText>
        </w:r>
        <w:r w:rsidR="00427A6D" w:rsidDel="009B172D">
          <w:delText>used was the 2014 version of RASDRviewer</w:delText>
        </w:r>
        <w:r w:rsidDel="009B172D">
          <w:delText>.</w:delText>
        </w:r>
      </w:del>
      <w:del w:id="158" w:author="Bogdan Vacaliuc" w:date="2015-05-15T05:51:00Z">
        <w:r w:rsidRPr="001824CF" w:rsidDel="009B172D">
          <w:delText xml:space="preserve"> </w:delText>
        </w:r>
      </w:del>
      <w:customXmlDelRangeStart w:id="159" w:author="Bogdan Vacaliuc" w:date="2015-05-15T05:51:00Z"/>
      <w:sdt>
        <w:sdtPr>
          <w:id w:val="25346970"/>
          <w:citation/>
        </w:sdtPr>
        <w:sdtContent>
          <w:customXmlDelRangeEnd w:id="159"/>
          <w:del w:id="160" w:author="Bogdan Vacaliuc" w:date="2015-05-15T05:51:00Z">
            <w:r w:rsidR="00E152C1" w:rsidDel="009B172D">
              <w:fldChar w:fldCharType="begin"/>
            </w:r>
            <w:r w:rsidR="003677E8" w:rsidDel="009B172D">
              <w:delInstrText xml:space="preserve"> CITATION Oxl14 \l 1033  </w:delInstrText>
            </w:r>
            <w:r w:rsidR="00E152C1" w:rsidDel="009B172D">
              <w:fldChar w:fldCharType="separate"/>
            </w:r>
            <w:r w:rsidR="001511D2" w:rsidRPr="001511D2" w:rsidDel="009B172D">
              <w:rPr>
                <w:noProof/>
              </w:rPr>
              <w:delText>[12]</w:delText>
            </w:r>
            <w:r w:rsidR="00E152C1" w:rsidDel="009B172D">
              <w:rPr>
                <w:noProof/>
              </w:rPr>
              <w:fldChar w:fldCharType="end"/>
            </w:r>
          </w:del>
          <w:customXmlDelRangeStart w:id="161" w:author="Bogdan Vacaliuc" w:date="2015-05-15T05:51:00Z"/>
        </w:sdtContent>
      </w:sdt>
      <w:customXmlDelRangeEnd w:id="161"/>
      <w:del w:id="162" w:author="Bogdan Vacaliuc" w:date="2015-05-15T05:51:00Z">
        <w:r w:rsidDel="009B172D">
          <w:delText xml:space="preserve">. </w:delText>
        </w:r>
      </w:del>
    </w:p>
    <w:p w:rsidR="00407DDD" w:rsidRDefault="00407DDD" w:rsidP="00407DDD">
      <w:pPr>
        <w:pStyle w:val="Heading2"/>
      </w:pPr>
      <w:bookmarkStart w:id="163" w:name="_Toc414010575"/>
      <w:r>
        <w:t>The RASDR Community:  Developer’s group and User’s group</w:t>
      </w:r>
      <w:bookmarkEnd w:id="163"/>
    </w:p>
    <w:p w:rsidR="00407DDD" w:rsidRDefault="00407DDD" w:rsidP="00407DDD">
      <w:r>
        <w:t xml:space="preserve">It is recommended that the user begin by becoming a member of SARA </w:t>
      </w:r>
      <w:sdt>
        <w:sdtPr>
          <w:id w:val="24369012"/>
          <w:citation/>
        </w:sdtPr>
        <w:sdtContent>
          <w:r w:rsidR="00C476A5">
            <w:fldChar w:fldCharType="begin"/>
          </w:r>
          <w:r w:rsidR="00C476A5">
            <w:instrText xml:space="preserve"> CITATION Soc \l 1033 </w:instrText>
          </w:r>
          <w:r w:rsidR="00C476A5">
            <w:fldChar w:fldCharType="separate"/>
          </w:r>
          <w:r w:rsidR="001511D2" w:rsidRPr="001511D2">
            <w:rPr>
              <w:noProof/>
            </w:rPr>
            <w:t>[13]</w:t>
          </w:r>
          <w:r w:rsidR="00C476A5">
            <w:rPr>
              <w:noProof/>
            </w:rPr>
            <w:fldChar w:fldCharType="end"/>
          </w:r>
        </w:sdtContent>
      </w:sdt>
    </w:p>
    <w:p w:rsidR="00407DDD" w:rsidRDefault="00407DDD" w:rsidP="00407DDD">
      <w:r>
        <w:lastRenderedPageBreak/>
        <w:t>There is a tab for RASDR at the top and a graphic for the RASDR open source history on the right side of that page.</w:t>
      </w:r>
    </w:p>
    <w:p w:rsidR="00407DDD" w:rsidDel="00BA3154" w:rsidRDefault="00407DDD" w:rsidP="00407DDD">
      <w:pPr>
        <w:rPr>
          <w:del w:id="164" w:author="Bogdan Vacaliuc" w:date="2015-05-15T06:18:00Z"/>
        </w:rPr>
      </w:pPr>
      <w:del w:id="165" w:author="Bogdan Vacaliuc" w:date="2015-05-15T06:18:00Z">
        <w:r w:rsidDel="00BA3154">
          <w:delText>The user will also probably want to join the RASDR User’s Group</w:delText>
        </w:r>
      </w:del>
      <w:customXmlDelRangeStart w:id="166" w:author="Bogdan Vacaliuc" w:date="2015-05-15T06:18:00Z"/>
      <w:sdt>
        <w:sdtPr>
          <w:id w:val="24369013"/>
          <w:citation/>
        </w:sdtPr>
        <w:sdtContent>
          <w:customXmlDelRangeEnd w:id="166"/>
          <w:del w:id="167" w:author="Bogdan Vacaliuc" w:date="2015-05-15T06:18:00Z">
            <w:r w:rsidR="00C476A5" w:rsidDel="00BA3154">
              <w:fldChar w:fldCharType="begin"/>
            </w:r>
            <w:r w:rsidR="00C476A5" w:rsidDel="00BA3154">
              <w:delInstrText xml:space="preserve"> CITATION RAS151 \l 1033  </w:delInstrText>
            </w:r>
            <w:r w:rsidR="00C476A5" w:rsidDel="00BA3154">
              <w:fldChar w:fldCharType="separate"/>
            </w:r>
            <w:r w:rsidR="001511D2" w:rsidRPr="001511D2" w:rsidDel="00BA3154">
              <w:rPr>
                <w:noProof/>
              </w:rPr>
              <w:delText>[5]</w:delText>
            </w:r>
            <w:r w:rsidR="00C476A5" w:rsidDel="00BA3154">
              <w:rPr>
                <w:noProof/>
              </w:rPr>
              <w:fldChar w:fldCharType="end"/>
            </w:r>
          </w:del>
          <w:customXmlDelRangeStart w:id="168" w:author="Bogdan Vacaliuc" w:date="2015-05-15T06:18:00Z"/>
        </w:sdtContent>
      </w:sdt>
      <w:customXmlDelRangeEnd w:id="168"/>
      <w:del w:id="169" w:author="Bogdan Vacaliuc" w:date="2015-05-15T06:18:00Z">
        <w:r w:rsidR="00C063AD" w:rsidDel="00BA3154">
          <w:delText xml:space="preserve"> and especially if there is interest in programming, the Github community</w:delText>
        </w:r>
      </w:del>
      <w:customXmlDelRangeStart w:id="170" w:author="Bogdan Vacaliuc" w:date="2015-05-15T06:18:00Z"/>
      <w:sdt>
        <w:sdtPr>
          <w:id w:val="24369098"/>
          <w:citation/>
        </w:sdtPr>
        <w:sdtContent>
          <w:customXmlDelRangeEnd w:id="170"/>
          <w:del w:id="171" w:author="Bogdan Vacaliuc" w:date="2015-05-15T06:18:00Z">
            <w:r w:rsidR="00C476A5" w:rsidDel="00BA3154">
              <w:fldChar w:fldCharType="begin"/>
            </w:r>
            <w:r w:rsidR="00C476A5" w:rsidDel="00BA3154">
              <w:delInstrText xml:space="preserve"> CITATION Git15 \l 1033  </w:delInstrText>
            </w:r>
            <w:r w:rsidR="00C476A5" w:rsidDel="00BA3154">
              <w:fldChar w:fldCharType="separate"/>
            </w:r>
            <w:r w:rsidR="001511D2" w:rsidRPr="001511D2" w:rsidDel="00BA3154">
              <w:rPr>
                <w:noProof/>
              </w:rPr>
              <w:delText>[6]</w:delText>
            </w:r>
            <w:r w:rsidR="00C476A5" w:rsidDel="00BA3154">
              <w:rPr>
                <w:noProof/>
              </w:rPr>
              <w:fldChar w:fldCharType="end"/>
            </w:r>
          </w:del>
          <w:customXmlDelRangeStart w:id="172" w:author="Bogdan Vacaliuc" w:date="2015-05-15T06:18:00Z"/>
        </w:sdtContent>
      </w:sdt>
      <w:customXmlDelRangeEnd w:id="172"/>
      <w:del w:id="173" w:author="Bogdan Vacaliuc" w:date="2015-05-15T06:18:00Z">
        <w:r w:rsidDel="00BA3154">
          <w:delText>:</w:delText>
        </w:r>
      </w:del>
    </w:p>
    <w:p w:rsidR="00407DDD" w:rsidRDefault="00407DDD" w:rsidP="00407DDD">
      <w:proofErr w:type="gramStart"/>
      <w:r>
        <w:t xml:space="preserve">The  </w:t>
      </w:r>
      <w:proofErr w:type="spellStart"/>
      <w:r>
        <w:t>RASDRviewer</w:t>
      </w:r>
      <w:proofErr w:type="spellEnd"/>
      <w:proofErr w:type="gramEnd"/>
      <w:r>
        <w:t xml:space="preserve"> program sets up the RASDR2 hardware for safe operation as a powerful radio astronomy receiver.  Please do not attempt to exercise any of the disabled transmit functions, as these functions are unsupported and may produce receiver spurs, higher current drain and higher operating temperatures.  </w:t>
      </w:r>
    </w:p>
    <w:p w:rsidR="00407DDD" w:rsidRDefault="00407DDD" w:rsidP="00A1189D">
      <w:r>
        <w:t xml:space="preserve">RASDR2 edge connectors should not be abused -- mechanical strain must be minimized.  Switching power supplies can contribute electrical noise and should be only used with caution.  If RASDR is installed in a box, heat sinking or cooling may be advised. The thermal transfer characteristics of any enclosure must be such to radiate the heat into the environment outside the box.  </w:t>
      </w:r>
    </w:p>
    <w:p w:rsidR="00407DDD" w:rsidRDefault="00407DDD" w:rsidP="00407DDD">
      <w:r>
        <w:t xml:space="preserve">Myriad has produced two versions of the </w:t>
      </w:r>
      <w:proofErr w:type="spellStart"/>
      <w:r>
        <w:t>myriadRF</w:t>
      </w:r>
      <w:proofErr w:type="spellEnd"/>
      <w:r>
        <w:t xml:space="preserve"> board.  Components obtained through the RASDR Users Group will have compatibility between SARA </w:t>
      </w:r>
      <w:proofErr w:type="spellStart"/>
      <w:r>
        <w:t>myriadRF</w:t>
      </w:r>
      <w:proofErr w:type="spellEnd"/>
      <w:r>
        <w:t xml:space="preserve"> and SARA </w:t>
      </w:r>
      <w:proofErr w:type="spellStart"/>
      <w:r>
        <w:t>DigiRED</w:t>
      </w:r>
      <w:proofErr w:type="spellEnd"/>
      <w:r>
        <w:t xml:space="preserve"> boards.</w:t>
      </w:r>
    </w:p>
    <w:p w:rsidR="00A1189D" w:rsidRDefault="00A1189D" w:rsidP="00A1189D">
      <w:pPr>
        <w:pStyle w:val="Heading2"/>
      </w:pPr>
      <w:bookmarkStart w:id="174" w:name="_Toc414010576"/>
      <w:r>
        <w:t>Power and Data Transfer Considerations</w:t>
      </w:r>
      <w:bookmarkEnd w:id="174"/>
    </w:p>
    <w:p w:rsidR="00A1189D" w:rsidRDefault="00073A25" w:rsidP="00A1189D">
      <w:r>
        <w:t>RASDR has been</w:t>
      </w:r>
      <w:r w:rsidR="00A1189D">
        <w:t xml:space="preserve"> powered in several different modes.  </w:t>
      </w:r>
      <w:r>
        <w:t>Production RASDR</w:t>
      </w:r>
      <w:r w:rsidR="00A1189D">
        <w:t xml:space="preserve"> units operate with less noise when operated from a single external low-noise power supply with the included ferrite shield.</w:t>
      </w:r>
      <w:r>
        <w:t xml:space="preserve">  They are powered from a dedicated external connector.</w:t>
      </w:r>
    </w:p>
    <w:p w:rsidR="00A1189D" w:rsidRDefault="00A1189D" w:rsidP="00A1189D">
      <w:r>
        <w:t xml:space="preserve">Earlier Beta-test versions of RASDR2 operate from a single USB3 power source (power hub or externally-powered adaptor) or from two independent USB2 power sources.  The use of two independent USB2 or USB3 sources </w:t>
      </w:r>
      <w:r w:rsidR="00073A25">
        <w:t>can</w:t>
      </w:r>
      <w:r>
        <w:t xml:space="preserve"> minimize current density in the micro connectors, plus may stabilize the power feed in noisy conditions.  An unregulated USB3 “charging” port should not be used, since this may introduce reverse current flow in other USB-connected components.</w:t>
      </w:r>
    </w:p>
    <w:p w:rsidR="00A1189D" w:rsidRDefault="00073A25" w:rsidP="00A1189D">
      <w:r>
        <w:t>As stated above, n</w:t>
      </w:r>
      <w:r w:rsidR="00A1189D">
        <w:t xml:space="preserve">ew (2015) RASDR production units use an external power supply, and are not powered from the USB2 or USB3 connectors.  Voltage may still be provided on the USB connectors, but power will not be drawn. Data are routed through the ‘receive’ USB3 connector, located at the end of the board with the two SMA connectors.  Please use </w:t>
      </w:r>
      <w:proofErr w:type="spellStart"/>
      <w:r w:rsidR="00A1189D">
        <w:t>RASDRviewer</w:t>
      </w:r>
      <w:proofErr w:type="spellEnd"/>
      <w:r w:rsidR="00A1189D">
        <w:t xml:space="preserve"> for control. If </w:t>
      </w:r>
      <w:proofErr w:type="spellStart"/>
      <w:r w:rsidR="00A1189D">
        <w:t>RASDRviewer</w:t>
      </w:r>
      <w:proofErr w:type="spellEnd"/>
      <w:r w:rsidR="00A1189D">
        <w:t xml:space="preserve"> is not used </w:t>
      </w:r>
      <w:r w:rsidR="00C063AD">
        <w:t>then</w:t>
      </w:r>
      <w:r w:rsidR="00A1189D">
        <w:t xml:space="preserve"> there is a chance that transmit functions may not be suppressed and it will be most important that the transmit SMA connector is terminated with a 50 ohm terminator to minimize RF noise.  Data transfer rates are faster when a USB3 </w:t>
      </w:r>
      <w:proofErr w:type="spellStart"/>
      <w:r w:rsidR="00A1189D">
        <w:t>superspeed</w:t>
      </w:r>
      <w:proofErr w:type="spellEnd"/>
      <w:r w:rsidR="00A1189D">
        <w:t xml:space="preserve"> connection is used.  A USB2 connection will operate with lower bandwidth.  Some USB3 adapter chipsets function better than others so if you want to choose a USB3 adapter, please experiment a bit or request suggestions from the Users Group.</w:t>
      </w:r>
    </w:p>
    <w:p w:rsidR="00407DDD" w:rsidRDefault="00407DDD" w:rsidP="00407436"/>
    <w:p w:rsidR="00CF57F8" w:rsidRPr="000A5CC0" w:rsidRDefault="00CF57F8" w:rsidP="00CF57F8">
      <w:pPr>
        <w:pStyle w:val="Heading2"/>
      </w:pPr>
      <w:bookmarkStart w:id="175" w:name="_Toc414010577"/>
      <w:r>
        <w:lastRenderedPageBreak/>
        <w:t>Operation of RASDR</w:t>
      </w:r>
      <w:r w:rsidRPr="000A5CC0">
        <w:t xml:space="preserve"> in Various Radio Astronomy Bands</w:t>
      </w:r>
      <w:bookmarkEnd w:id="175"/>
    </w:p>
    <w:p w:rsidR="00CF57F8" w:rsidRPr="000A5CC0" w:rsidRDefault="00CF57F8" w:rsidP="00CF57F8"/>
    <w:p w:rsidR="00CF57F8" w:rsidRPr="000A5CC0" w:rsidRDefault="00CF57F8" w:rsidP="00CF57F8">
      <w:r w:rsidRPr="000A5CC0">
        <w:t xml:space="preserve">The FCC spectral designations from </w:t>
      </w:r>
      <w:proofErr w:type="gramStart"/>
      <w:r w:rsidRPr="000A5CC0">
        <w:t>3kHz</w:t>
      </w:r>
      <w:proofErr w:type="gramEnd"/>
      <w:r w:rsidRPr="000A5CC0">
        <w:t xml:space="preserve"> to 30 GHz </w:t>
      </w:r>
      <w:sdt>
        <w:sdtPr>
          <w:id w:val="25346972"/>
          <w:citation/>
        </w:sdtPr>
        <w:sdtContent>
          <w:r w:rsidR="00E152C1">
            <w:fldChar w:fldCharType="begin"/>
          </w:r>
          <w:r w:rsidR="003677E8">
            <w:instrText xml:space="preserve"> CITATION Wik14 \l 1033  </w:instrText>
          </w:r>
          <w:r w:rsidR="00E152C1">
            <w:fldChar w:fldCharType="separate"/>
          </w:r>
          <w:r w:rsidR="001511D2" w:rsidRPr="001511D2">
            <w:rPr>
              <w:noProof/>
            </w:rPr>
            <w:t>[14]</w:t>
          </w:r>
          <w:r w:rsidR="00E152C1">
            <w:rPr>
              <w:noProof/>
            </w:rPr>
            <w:fldChar w:fldCharType="end"/>
          </w:r>
        </w:sdtContent>
      </w:sdt>
      <w:r w:rsidRPr="000A5CC0">
        <w:t xml:space="preserve"> are shown in Table 1:</w:t>
      </w:r>
    </w:p>
    <w:p w:rsidR="00CF57F8" w:rsidRPr="000A5CC0" w:rsidRDefault="00CF57F8" w:rsidP="00CF57F8"/>
    <w:tbl>
      <w:tblPr>
        <w:tblW w:w="0" w:type="auto"/>
        <w:tblCellSpacing w:w="0" w:type="dxa"/>
        <w:tblInd w:w="5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29" w:type="dxa"/>
        </w:tblCellMar>
        <w:tblLook w:val="04A0" w:firstRow="1" w:lastRow="0" w:firstColumn="1" w:lastColumn="0" w:noHBand="0" w:noVBand="1"/>
      </w:tblPr>
      <w:tblGrid>
        <w:gridCol w:w="1845"/>
        <w:gridCol w:w="992"/>
        <w:gridCol w:w="2008"/>
        <w:gridCol w:w="2835"/>
      </w:tblGrid>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Band Number</w:t>
            </w:r>
          </w:p>
        </w:tc>
        <w:tc>
          <w:tcPr>
            <w:tcW w:w="992" w:type="dxa"/>
            <w:vAlign w:val="center"/>
            <w:hideMark/>
          </w:tcPr>
          <w:p w:rsidR="00CF57F8" w:rsidRPr="000A5CC0" w:rsidRDefault="00CF57F8" w:rsidP="00A90FFA">
            <w:pPr>
              <w:rPr>
                <w:b/>
                <w:bCs/>
              </w:rPr>
            </w:pPr>
            <w:r w:rsidRPr="000A5CC0">
              <w:rPr>
                <w:b/>
                <w:bCs/>
              </w:rPr>
              <w:t>Symbol</w:t>
            </w:r>
          </w:p>
        </w:tc>
        <w:tc>
          <w:tcPr>
            <w:tcW w:w="2008" w:type="dxa"/>
            <w:vAlign w:val="center"/>
            <w:hideMark/>
          </w:tcPr>
          <w:p w:rsidR="00CF57F8" w:rsidRPr="000A5CC0" w:rsidRDefault="00CF57F8" w:rsidP="00A90FFA">
            <w:pPr>
              <w:rPr>
                <w:b/>
                <w:bCs/>
              </w:rPr>
            </w:pPr>
            <w:r w:rsidRPr="000A5CC0">
              <w:rPr>
                <w:b/>
                <w:bCs/>
              </w:rPr>
              <w:t>Frequency Range</w:t>
            </w:r>
          </w:p>
        </w:tc>
        <w:tc>
          <w:tcPr>
            <w:tcW w:w="2835" w:type="dxa"/>
            <w:vAlign w:val="center"/>
            <w:hideMark/>
          </w:tcPr>
          <w:p w:rsidR="00CF57F8" w:rsidRPr="000A5CC0" w:rsidRDefault="00CF57F8" w:rsidP="00A90FFA">
            <w:pPr>
              <w:rPr>
                <w:b/>
                <w:bCs/>
              </w:rPr>
            </w:pPr>
            <w:r w:rsidRPr="000A5CC0">
              <w:rPr>
                <w:b/>
                <w:bCs/>
              </w:rPr>
              <w:t>Wavelength Range</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4</w:t>
            </w:r>
          </w:p>
        </w:tc>
        <w:tc>
          <w:tcPr>
            <w:tcW w:w="992" w:type="dxa"/>
            <w:vAlign w:val="center"/>
            <w:hideMark/>
          </w:tcPr>
          <w:p w:rsidR="00CF57F8" w:rsidRPr="000A5CC0" w:rsidRDefault="00CF57F8" w:rsidP="00A90FFA">
            <w:pPr>
              <w:rPr>
                <w:b/>
                <w:bCs/>
              </w:rPr>
            </w:pPr>
            <w:r w:rsidRPr="000A5CC0">
              <w:t xml:space="preserve">  </w:t>
            </w:r>
            <w:hyperlink r:id="rId15" w:tooltip="Very low frequency" w:history="1">
              <w:r w:rsidRPr="000A5CC0">
                <w:rPr>
                  <w:rStyle w:val="Hyperlink"/>
                  <w:b/>
                  <w:bCs/>
                </w:rPr>
                <w:t>VLF</w:t>
              </w:r>
            </w:hyperlink>
          </w:p>
        </w:tc>
        <w:tc>
          <w:tcPr>
            <w:tcW w:w="2008" w:type="dxa"/>
            <w:vAlign w:val="center"/>
            <w:hideMark/>
          </w:tcPr>
          <w:p w:rsidR="00CF57F8" w:rsidRPr="000A5CC0" w:rsidRDefault="00CF57F8" w:rsidP="00A90FFA">
            <w:pPr>
              <w:rPr>
                <w:b/>
                <w:bCs/>
              </w:rPr>
            </w:pPr>
            <w:r w:rsidRPr="000A5CC0">
              <w:rPr>
                <w:b/>
                <w:bCs/>
              </w:rPr>
              <w:t>3 to 30 kHz</w:t>
            </w:r>
          </w:p>
        </w:tc>
        <w:tc>
          <w:tcPr>
            <w:tcW w:w="2835" w:type="dxa"/>
            <w:vAlign w:val="center"/>
            <w:hideMark/>
          </w:tcPr>
          <w:p w:rsidR="00CF57F8" w:rsidRPr="000A5CC0" w:rsidRDefault="00CF57F8" w:rsidP="00A90FFA">
            <w:pPr>
              <w:rPr>
                <w:b/>
                <w:bCs/>
              </w:rPr>
            </w:pPr>
            <w:r w:rsidRPr="000A5CC0">
              <w:rPr>
                <w:b/>
                <w:bCs/>
              </w:rPr>
              <w:t>10 to 100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5</w:t>
            </w:r>
          </w:p>
        </w:tc>
        <w:tc>
          <w:tcPr>
            <w:tcW w:w="992" w:type="dxa"/>
            <w:vAlign w:val="center"/>
            <w:hideMark/>
          </w:tcPr>
          <w:p w:rsidR="00CF57F8" w:rsidRPr="000A5CC0" w:rsidRDefault="00CF57F8" w:rsidP="00A90FFA">
            <w:pPr>
              <w:rPr>
                <w:b/>
                <w:bCs/>
              </w:rPr>
            </w:pPr>
            <w:r w:rsidRPr="000A5CC0">
              <w:t xml:space="preserve">  </w:t>
            </w:r>
            <w:hyperlink r:id="rId16" w:tooltip="Low frequency" w:history="1">
              <w:r w:rsidRPr="000A5CC0">
                <w:rPr>
                  <w:rStyle w:val="Hyperlink"/>
                  <w:b/>
                  <w:bCs/>
                </w:rPr>
                <w:t>LF</w:t>
              </w:r>
            </w:hyperlink>
          </w:p>
        </w:tc>
        <w:tc>
          <w:tcPr>
            <w:tcW w:w="2008" w:type="dxa"/>
            <w:vAlign w:val="center"/>
            <w:hideMark/>
          </w:tcPr>
          <w:p w:rsidR="00CF57F8" w:rsidRPr="000A5CC0" w:rsidRDefault="00CF57F8" w:rsidP="00A90FFA">
            <w:pPr>
              <w:rPr>
                <w:b/>
                <w:bCs/>
              </w:rPr>
            </w:pPr>
            <w:r w:rsidRPr="000A5CC0">
              <w:rPr>
                <w:b/>
                <w:bCs/>
              </w:rPr>
              <w:t>30 to 300 kHz</w:t>
            </w:r>
          </w:p>
        </w:tc>
        <w:tc>
          <w:tcPr>
            <w:tcW w:w="2835" w:type="dxa"/>
            <w:vAlign w:val="center"/>
            <w:hideMark/>
          </w:tcPr>
          <w:p w:rsidR="00CF57F8" w:rsidRPr="000A5CC0" w:rsidRDefault="00CF57F8" w:rsidP="00A90FFA">
            <w:pPr>
              <w:rPr>
                <w:b/>
                <w:bCs/>
              </w:rPr>
            </w:pPr>
            <w:r w:rsidRPr="000A5CC0">
              <w:rPr>
                <w:b/>
                <w:bCs/>
              </w:rPr>
              <w:t>1 to 10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6</w:t>
            </w:r>
          </w:p>
        </w:tc>
        <w:tc>
          <w:tcPr>
            <w:tcW w:w="992" w:type="dxa"/>
            <w:vAlign w:val="center"/>
            <w:hideMark/>
          </w:tcPr>
          <w:p w:rsidR="00CF57F8" w:rsidRPr="000A5CC0" w:rsidRDefault="00CF57F8" w:rsidP="00A90FFA">
            <w:pPr>
              <w:rPr>
                <w:b/>
                <w:bCs/>
              </w:rPr>
            </w:pPr>
            <w:r w:rsidRPr="000A5CC0">
              <w:t xml:space="preserve">  </w:t>
            </w:r>
            <w:hyperlink r:id="rId17" w:tooltip="Medium frequency" w:history="1">
              <w:r w:rsidRPr="000A5CC0">
                <w:rPr>
                  <w:rStyle w:val="Hyperlink"/>
                  <w:b/>
                  <w:bCs/>
                </w:rPr>
                <w:t>MF</w:t>
              </w:r>
            </w:hyperlink>
          </w:p>
        </w:tc>
        <w:tc>
          <w:tcPr>
            <w:tcW w:w="2008" w:type="dxa"/>
            <w:vAlign w:val="center"/>
            <w:hideMark/>
          </w:tcPr>
          <w:p w:rsidR="00CF57F8" w:rsidRPr="000A5CC0" w:rsidRDefault="00CF57F8" w:rsidP="00A90FFA">
            <w:pPr>
              <w:rPr>
                <w:b/>
                <w:bCs/>
              </w:rPr>
            </w:pPr>
            <w:r w:rsidRPr="000A5CC0">
              <w:rPr>
                <w:b/>
                <w:bCs/>
              </w:rPr>
              <w:t>300 to 3000 kHz</w:t>
            </w:r>
          </w:p>
        </w:tc>
        <w:tc>
          <w:tcPr>
            <w:tcW w:w="2835" w:type="dxa"/>
            <w:vAlign w:val="center"/>
            <w:hideMark/>
          </w:tcPr>
          <w:p w:rsidR="00CF57F8" w:rsidRPr="000A5CC0" w:rsidRDefault="00CF57F8" w:rsidP="00A90FFA">
            <w:pPr>
              <w:rPr>
                <w:b/>
                <w:bCs/>
              </w:rPr>
            </w:pPr>
            <w:r w:rsidRPr="000A5CC0">
              <w:rPr>
                <w:b/>
                <w:bCs/>
              </w:rPr>
              <w:t>100 to 1000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7</w:t>
            </w:r>
          </w:p>
        </w:tc>
        <w:tc>
          <w:tcPr>
            <w:tcW w:w="992" w:type="dxa"/>
            <w:vAlign w:val="center"/>
            <w:hideMark/>
          </w:tcPr>
          <w:p w:rsidR="00CF57F8" w:rsidRPr="000A5CC0" w:rsidRDefault="00CF57F8" w:rsidP="00A90FFA">
            <w:pPr>
              <w:rPr>
                <w:b/>
                <w:bCs/>
              </w:rPr>
            </w:pPr>
            <w:r w:rsidRPr="000A5CC0">
              <w:t xml:space="preserve">  </w:t>
            </w:r>
            <w:hyperlink r:id="rId18" w:tooltip="High frequency" w:history="1">
              <w:r w:rsidRPr="000A5CC0">
                <w:rPr>
                  <w:rStyle w:val="Hyperlink"/>
                  <w:b/>
                  <w:bCs/>
                </w:rPr>
                <w:t>HF</w:t>
              </w:r>
            </w:hyperlink>
          </w:p>
        </w:tc>
        <w:tc>
          <w:tcPr>
            <w:tcW w:w="2008" w:type="dxa"/>
            <w:vAlign w:val="center"/>
            <w:hideMark/>
          </w:tcPr>
          <w:p w:rsidR="00CF57F8" w:rsidRPr="000A5CC0" w:rsidRDefault="00CF57F8" w:rsidP="00A90FFA">
            <w:pPr>
              <w:rPr>
                <w:b/>
                <w:bCs/>
              </w:rPr>
            </w:pPr>
            <w:r w:rsidRPr="000A5CC0">
              <w:rPr>
                <w:b/>
                <w:bCs/>
              </w:rPr>
              <w:t>3 to 30 MHz</w:t>
            </w:r>
          </w:p>
        </w:tc>
        <w:tc>
          <w:tcPr>
            <w:tcW w:w="2835" w:type="dxa"/>
            <w:vAlign w:val="center"/>
            <w:hideMark/>
          </w:tcPr>
          <w:p w:rsidR="00CF57F8" w:rsidRPr="000A5CC0" w:rsidRDefault="00CF57F8" w:rsidP="00A90FFA">
            <w:pPr>
              <w:rPr>
                <w:b/>
                <w:bCs/>
              </w:rPr>
            </w:pPr>
            <w:r w:rsidRPr="000A5CC0">
              <w:rPr>
                <w:b/>
                <w:bCs/>
              </w:rPr>
              <w:t>10 to 100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8</w:t>
            </w:r>
          </w:p>
        </w:tc>
        <w:tc>
          <w:tcPr>
            <w:tcW w:w="992" w:type="dxa"/>
            <w:vAlign w:val="center"/>
            <w:hideMark/>
          </w:tcPr>
          <w:p w:rsidR="00CF57F8" w:rsidRPr="000A5CC0" w:rsidRDefault="00CF57F8" w:rsidP="00A90FFA">
            <w:pPr>
              <w:rPr>
                <w:b/>
                <w:bCs/>
              </w:rPr>
            </w:pPr>
            <w:r w:rsidRPr="000A5CC0">
              <w:t xml:space="preserve"> </w:t>
            </w:r>
            <w:hyperlink r:id="rId19" w:tooltip="Very high frequency" w:history="1">
              <w:r w:rsidRPr="000A5CC0">
                <w:rPr>
                  <w:rStyle w:val="Hyperlink"/>
                  <w:b/>
                  <w:bCs/>
                </w:rPr>
                <w:t>VHF</w:t>
              </w:r>
            </w:hyperlink>
          </w:p>
        </w:tc>
        <w:tc>
          <w:tcPr>
            <w:tcW w:w="2008" w:type="dxa"/>
            <w:vAlign w:val="center"/>
            <w:hideMark/>
          </w:tcPr>
          <w:p w:rsidR="00CF57F8" w:rsidRPr="000A5CC0" w:rsidRDefault="00CF57F8" w:rsidP="00A90FFA">
            <w:pPr>
              <w:rPr>
                <w:b/>
                <w:bCs/>
              </w:rPr>
            </w:pPr>
            <w:r w:rsidRPr="000A5CC0">
              <w:rPr>
                <w:b/>
                <w:bCs/>
              </w:rPr>
              <w:t>30 to 300 MHz</w:t>
            </w:r>
          </w:p>
        </w:tc>
        <w:tc>
          <w:tcPr>
            <w:tcW w:w="2835" w:type="dxa"/>
            <w:vAlign w:val="center"/>
            <w:hideMark/>
          </w:tcPr>
          <w:p w:rsidR="00CF57F8" w:rsidRPr="000A5CC0" w:rsidRDefault="00CF57F8" w:rsidP="00A90FFA">
            <w:pPr>
              <w:rPr>
                <w:b/>
                <w:bCs/>
              </w:rPr>
            </w:pPr>
            <w:r w:rsidRPr="000A5CC0">
              <w:rPr>
                <w:b/>
                <w:bCs/>
              </w:rPr>
              <w:t>1 to 10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9</w:t>
            </w:r>
          </w:p>
        </w:tc>
        <w:tc>
          <w:tcPr>
            <w:tcW w:w="992" w:type="dxa"/>
            <w:vAlign w:val="center"/>
            <w:hideMark/>
          </w:tcPr>
          <w:p w:rsidR="00CF57F8" w:rsidRPr="000A5CC0" w:rsidRDefault="00CF57F8" w:rsidP="00A90FFA">
            <w:pPr>
              <w:rPr>
                <w:b/>
                <w:bCs/>
              </w:rPr>
            </w:pPr>
            <w:r w:rsidRPr="000A5CC0">
              <w:t xml:space="preserve"> </w:t>
            </w:r>
            <w:hyperlink r:id="rId20" w:tooltip="Ultra high frequency" w:history="1">
              <w:r w:rsidRPr="000A5CC0">
                <w:rPr>
                  <w:rStyle w:val="Hyperlink"/>
                  <w:b/>
                  <w:bCs/>
                </w:rPr>
                <w:t>UHF</w:t>
              </w:r>
            </w:hyperlink>
          </w:p>
        </w:tc>
        <w:tc>
          <w:tcPr>
            <w:tcW w:w="2008" w:type="dxa"/>
            <w:vAlign w:val="center"/>
            <w:hideMark/>
          </w:tcPr>
          <w:p w:rsidR="00CF57F8" w:rsidRPr="000A5CC0" w:rsidRDefault="00CF57F8" w:rsidP="00A90FFA">
            <w:pPr>
              <w:rPr>
                <w:b/>
                <w:bCs/>
              </w:rPr>
            </w:pPr>
            <w:r w:rsidRPr="000A5CC0">
              <w:rPr>
                <w:b/>
                <w:bCs/>
              </w:rPr>
              <w:t>300 to 3000 MHz</w:t>
            </w:r>
          </w:p>
        </w:tc>
        <w:tc>
          <w:tcPr>
            <w:tcW w:w="2835" w:type="dxa"/>
            <w:vAlign w:val="center"/>
            <w:hideMark/>
          </w:tcPr>
          <w:p w:rsidR="00CF57F8" w:rsidRPr="000A5CC0" w:rsidRDefault="00CF57F8" w:rsidP="00A90FFA">
            <w:pPr>
              <w:rPr>
                <w:b/>
                <w:bCs/>
              </w:rPr>
            </w:pPr>
            <w:r w:rsidRPr="000A5CC0">
              <w:rPr>
                <w:b/>
                <w:bCs/>
              </w:rPr>
              <w:t>10 to 100 cm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10</w:t>
            </w:r>
          </w:p>
        </w:tc>
        <w:tc>
          <w:tcPr>
            <w:tcW w:w="992" w:type="dxa"/>
            <w:vAlign w:val="center"/>
            <w:hideMark/>
          </w:tcPr>
          <w:p w:rsidR="00CF57F8" w:rsidRPr="000A5CC0" w:rsidRDefault="00CF57F8" w:rsidP="00A90FFA">
            <w:pPr>
              <w:rPr>
                <w:b/>
                <w:bCs/>
              </w:rPr>
            </w:pPr>
            <w:r w:rsidRPr="000A5CC0">
              <w:t xml:space="preserve"> </w:t>
            </w:r>
            <w:hyperlink r:id="rId21" w:tooltip="Super high frequency" w:history="1">
              <w:r w:rsidRPr="000A5CC0">
                <w:rPr>
                  <w:rStyle w:val="Hyperlink"/>
                  <w:b/>
                  <w:bCs/>
                </w:rPr>
                <w:t>SHF</w:t>
              </w:r>
            </w:hyperlink>
          </w:p>
        </w:tc>
        <w:tc>
          <w:tcPr>
            <w:tcW w:w="2008" w:type="dxa"/>
            <w:vAlign w:val="center"/>
            <w:hideMark/>
          </w:tcPr>
          <w:p w:rsidR="00CF57F8" w:rsidRPr="000A5CC0" w:rsidRDefault="00CF57F8" w:rsidP="00A90FFA">
            <w:pPr>
              <w:rPr>
                <w:b/>
                <w:bCs/>
              </w:rPr>
            </w:pPr>
            <w:r w:rsidRPr="000A5CC0">
              <w:rPr>
                <w:b/>
                <w:bCs/>
              </w:rPr>
              <w:t>3 to 30 GHz</w:t>
            </w:r>
          </w:p>
        </w:tc>
        <w:tc>
          <w:tcPr>
            <w:tcW w:w="2835" w:type="dxa"/>
            <w:vAlign w:val="center"/>
            <w:hideMark/>
          </w:tcPr>
          <w:p w:rsidR="00CF57F8" w:rsidRPr="000A5CC0" w:rsidRDefault="00CF57F8" w:rsidP="00A90FFA">
            <w:pPr>
              <w:rPr>
                <w:b/>
                <w:bCs/>
              </w:rPr>
            </w:pPr>
            <w:r w:rsidRPr="000A5CC0">
              <w:rPr>
                <w:b/>
                <w:bCs/>
              </w:rPr>
              <w:t>1 to 10 cm</w:t>
            </w:r>
          </w:p>
        </w:tc>
      </w:tr>
    </w:tbl>
    <w:p w:rsidR="00CF57F8" w:rsidRPr="000A5CC0" w:rsidRDefault="00CF57F8" w:rsidP="00CF57F8"/>
    <w:p w:rsidR="00CF57F8" w:rsidRPr="000A5CC0" w:rsidRDefault="00CF57F8" w:rsidP="00CF57F8">
      <w:pPr>
        <w:pStyle w:val="Caption"/>
      </w:pPr>
      <w:bookmarkStart w:id="176" w:name="_Toc414010648"/>
      <w:proofErr w:type="gramStart"/>
      <w:r w:rsidRPr="000A5CC0">
        <w:t xml:space="preserve">Table </w:t>
      </w:r>
      <w:fldSimple w:instr=" SEQ Table \* ARABIC ">
        <w:r w:rsidR="00492970">
          <w:rPr>
            <w:noProof/>
          </w:rPr>
          <w:t>1</w:t>
        </w:r>
      </w:fldSimple>
      <w:r w:rsidRPr="000A5CC0">
        <w:t>.</w:t>
      </w:r>
      <w:proofErr w:type="gramEnd"/>
      <w:r w:rsidRPr="000A5CC0">
        <w:t xml:space="preserve">  FCC band plan from </w:t>
      </w:r>
      <w:proofErr w:type="gramStart"/>
      <w:r w:rsidRPr="000A5CC0">
        <w:t>3kHz</w:t>
      </w:r>
      <w:proofErr w:type="gramEnd"/>
      <w:r w:rsidRPr="000A5CC0">
        <w:t xml:space="preserve"> to 30GHz.</w:t>
      </w:r>
      <w:bookmarkEnd w:id="176"/>
    </w:p>
    <w:p w:rsidR="00CF57F8" w:rsidRDefault="00CF57F8" w:rsidP="00CF57F8"/>
    <w:p w:rsidR="00CF57F8" w:rsidRPr="000A5CC0" w:rsidRDefault="00CF57F8" w:rsidP="00CF57F8">
      <w:r w:rsidRPr="000A5CC0">
        <w:t xml:space="preserve">Development of these bands for radio astronomy research is shown in the </w:t>
      </w:r>
      <w:r w:rsidR="00E152C1">
        <w:fldChar w:fldCharType="begin"/>
      </w:r>
      <w:r w:rsidR="00DD7F55">
        <w:instrText xml:space="preserve"> REF _Ref414008749 \h </w:instrText>
      </w:r>
      <w:r w:rsidR="00E152C1">
        <w:fldChar w:fldCharType="separate"/>
      </w:r>
      <w:r w:rsidR="00492970" w:rsidRPr="000A5CC0">
        <w:t xml:space="preserve">Table </w:t>
      </w:r>
      <w:r w:rsidR="00492970">
        <w:rPr>
          <w:noProof/>
        </w:rPr>
        <w:t>2</w:t>
      </w:r>
      <w:r w:rsidR="00E152C1">
        <w:fldChar w:fldCharType="end"/>
      </w:r>
      <w:r w:rsidR="00DD7F55">
        <w:t xml:space="preserve">.  </w:t>
      </w:r>
      <w:r w:rsidRPr="000A5CC0">
        <w:t>It is taken from various sources and contains comments by the author</w:t>
      </w:r>
      <w:r w:rsidR="00DD7F55">
        <w:t>s</w:t>
      </w:r>
      <w:r w:rsidRPr="000A5CC0">
        <w:t>. The Jovian kilometric band is not often considered, but it has been observed by Voyager and other space probes, and may be a valid radio astronomy band from earth under certain circumstances.</w:t>
      </w:r>
      <w:sdt>
        <w:sdtPr>
          <w:id w:val="21151251"/>
          <w:citation/>
        </w:sdtPr>
        <w:sdtContent>
          <w:r w:rsidR="00E152C1">
            <w:fldChar w:fldCharType="begin"/>
          </w:r>
          <w:r w:rsidR="003677E8">
            <w:instrText xml:space="preserve"> CITATION Fie111 \l 1033  </w:instrText>
          </w:r>
          <w:r w:rsidR="00E152C1">
            <w:fldChar w:fldCharType="separate"/>
          </w:r>
          <w:r w:rsidR="001511D2" w:rsidRPr="001511D2">
            <w:rPr>
              <w:noProof/>
            </w:rPr>
            <w:t>[15]</w:t>
          </w:r>
          <w:r w:rsidR="00E152C1">
            <w:rPr>
              <w:noProof/>
            </w:rPr>
            <w:fldChar w:fldCharType="end"/>
          </w:r>
        </w:sdtContent>
      </w:sdt>
      <w:sdt>
        <w:sdtPr>
          <w:id w:val="21151252"/>
          <w:citation/>
        </w:sdtPr>
        <w:sdtContent>
          <w:r w:rsidR="00E152C1">
            <w:fldChar w:fldCharType="begin"/>
          </w:r>
          <w:r w:rsidR="003677E8">
            <w:instrText xml:space="preserve"> CITATION Ave \l 1033  </w:instrText>
          </w:r>
          <w:r w:rsidR="00E152C1">
            <w:fldChar w:fldCharType="separate"/>
          </w:r>
          <w:r w:rsidR="001511D2" w:rsidRPr="001511D2">
            <w:rPr>
              <w:noProof/>
            </w:rPr>
            <w:t>[16]</w:t>
          </w:r>
          <w:r w:rsidR="00E152C1">
            <w:rPr>
              <w:noProof/>
            </w:rPr>
            <w:fldChar w:fldCharType="end"/>
          </w:r>
        </w:sdtContent>
      </w:sdt>
      <w:r w:rsidR="00DD7F55">
        <w:t>. RASDR, along with ancillary equipment discussed in this Guide, has been used from 2MHz-4GHz.</w:t>
      </w:r>
    </w:p>
    <w:p w:rsidR="00CF57F8" w:rsidRPr="000A5CC0" w:rsidRDefault="00CF57F8" w:rsidP="00CF57F8"/>
    <w:p w:rsidR="00CF57F8" w:rsidRDefault="00CF57F8" w:rsidP="00CF57F8">
      <w:r>
        <w:br w:type="page"/>
      </w:r>
    </w:p>
    <w:p w:rsidR="00CF57F8" w:rsidRPr="000A5CC0" w:rsidRDefault="00CF57F8" w:rsidP="00CF57F8">
      <w:r w:rsidRPr="000A5CC0">
        <w:lastRenderedPageBreak/>
        <w:t xml:space="preserve">RASDR2 operates in bands </w:t>
      </w:r>
      <w:r>
        <w:t>9-</w:t>
      </w:r>
      <w:r w:rsidRPr="000A5CC0">
        <w:t>10 (up to 4 GHz), but with additional components the coverage may be considerably extended, as will be discussed</w:t>
      </w:r>
      <w:r w:rsidR="00C97734">
        <w:t xml:space="preserve"> beginning on page </w:t>
      </w:r>
      <w:fldSimple w:instr=" PAGEREF _Ref413057316 ">
        <w:r w:rsidR="00492970">
          <w:rPr>
            <w:noProof/>
          </w:rPr>
          <w:t>30</w:t>
        </w:r>
      </w:fldSimple>
      <w:r w:rsidRPr="000A5CC0">
        <w:t>.</w:t>
      </w:r>
    </w:p>
    <w:p w:rsidR="00CF57F8" w:rsidRPr="000A5CC0" w:rsidRDefault="00CF57F8" w:rsidP="00CF57F8"/>
    <w:bookmarkStart w:id="177" w:name="_MON_1461577862"/>
    <w:bookmarkEnd w:id="177"/>
    <w:p w:rsidR="00CF57F8" w:rsidRPr="000A5CC0" w:rsidRDefault="00E45ED4" w:rsidP="00503142">
      <w:pPr>
        <w:jc w:val="center"/>
      </w:pPr>
      <w:r w:rsidRPr="000A5CC0">
        <w:object w:dxaOrig="9621" w:dyaOrig="8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5pt;height:350.5pt" o:ole="" o:bordertopcolor="this" o:borderleftcolor="this" o:borderbottomcolor="this" o:borderrightcolor="this">
            <v:imagedata r:id="rId22" o:title=""/>
            <w10:bordertop type="single" width="6"/>
            <w10:borderleft type="single" width="6"/>
            <w10:borderbottom type="single" width="6"/>
            <w10:borderright type="single" width="6"/>
          </v:shape>
          <o:OLEObject Type="Embed" ProgID="Excel.Sheet.12" ShapeID="_x0000_i1025" DrawAspect="Content" ObjectID="_1493176826" r:id="rId23"/>
        </w:object>
      </w:r>
    </w:p>
    <w:p w:rsidR="00CF57F8" w:rsidRPr="000A5CC0" w:rsidRDefault="00CF57F8" w:rsidP="00CF57F8">
      <w:pPr>
        <w:rPr>
          <w:b/>
          <w:bCs/>
        </w:rPr>
      </w:pPr>
    </w:p>
    <w:p w:rsidR="00CF57F8" w:rsidRPr="000A5CC0" w:rsidRDefault="00CF57F8" w:rsidP="00CF57F8">
      <w:pPr>
        <w:pStyle w:val="Caption"/>
      </w:pPr>
      <w:bookmarkStart w:id="178" w:name="_Ref414008749"/>
      <w:bookmarkStart w:id="179" w:name="_Ref414008621"/>
      <w:bookmarkStart w:id="180" w:name="_Toc414010649"/>
      <w:r w:rsidRPr="000A5CC0">
        <w:t xml:space="preserve">Table </w:t>
      </w:r>
      <w:fldSimple w:instr=" SEQ Table \* ARABIC ">
        <w:r w:rsidR="00492970">
          <w:rPr>
            <w:noProof/>
          </w:rPr>
          <w:t>2</w:t>
        </w:r>
      </w:fldSimple>
      <w:bookmarkEnd w:id="178"/>
      <w:r w:rsidRPr="000A5CC0">
        <w:t xml:space="preserve"> Candidate radio astronomy research bands. Bands shown in and above HF are designated.  The band shown as VLF </w:t>
      </w:r>
      <w:r w:rsidR="007D6994">
        <w:rPr>
          <w:b w:val="0"/>
          <w:bCs w:val="0"/>
        </w:rPr>
        <w:t>has been</w:t>
      </w:r>
      <w:r w:rsidRPr="000A5CC0">
        <w:t xml:space="preserve"> proposed</w:t>
      </w:r>
      <w:r>
        <w:rPr>
          <w:b w:val="0"/>
          <w:bCs w:val="0"/>
        </w:rPr>
        <w:t xml:space="preserve"> for </w:t>
      </w:r>
      <w:r w:rsidR="007D6994">
        <w:rPr>
          <w:b w:val="0"/>
          <w:bCs w:val="0"/>
        </w:rPr>
        <w:t xml:space="preserve">radio astronomy under special </w:t>
      </w:r>
      <w:proofErr w:type="gramStart"/>
      <w:r w:rsidR="007D6994">
        <w:rPr>
          <w:b w:val="0"/>
          <w:bCs w:val="0"/>
        </w:rPr>
        <w:t xml:space="preserve">conditions </w:t>
      </w:r>
      <w:r>
        <w:rPr>
          <w:b w:val="0"/>
          <w:bCs w:val="0"/>
        </w:rPr>
        <w:t xml:space="preserve"> </w:t>
      </w:r>
      <w:proofErr w:type="gramEnd"/>
      <w:sdt>
        <w:sdtPr>
          <w:rPr>
            <w:b w:val="0"/>
            <w:bCs w:val="0"/>
          </w:rPr>
          <w:id w:val="39698570"/>
          <w:citation/>
        </w:sdtPr>
        <w:sdtContent>
          <w:r w:rsidR="00E152C1">
            <w:rPr>
              <w:b w:val="0"/>
              <w:bCs w:val="0"/>
            </w:rPr>
            <w:fldChar w:fldCharType="begin"/>
          </w:r>
          <w:r w:rsidR="00520B5B">
            <w:rPr>
              <w:b w:val="0"/>
              <w:bCs w:val="0"/>
            </w:rPr>
            <w:instrText xml:space="preserve"> CITATION Fie112 \l 1033  </w:instrText>
          </w:r>
          <w:r w:rsidR="00E152C1">
            <w:rPr>
              <w:b w:val="0"/>
              <w:bCs w:val="0"/>
            </w:rPr>
            <w:fldChar w:fldCharType="separate"/>
          </w:r>
          <w:r w:rsidR="001511D2" w:rsidRPr="001511D2">
            <w:rPr>
              <w:noProof/>
            </w:rPr>
            <w:t>[17]</w:t>
          </w:r>
          <w:r w:rsidR="00E152C1">
            <w:rPr>
              <w:b w:val="0"/>
              <w:bCs w:val="0"/>
            </w:rPr>
            <w:fldChar w:fldCharType="end"/>
          </w:r>
        </w:sdtContent>
      </w:sdt>
      <w:bookmarkEnd w:id="179"/>
      <w:bookmarkEnd w:id="180"/>
    </w:p>
    <w:p w:rsidR="00407436" w:rsidRPr="00407436" w:rsidRDefault="00407436" w:rsidP="00407436"/>
    <w:p w:rsidR="00E80456" w:rsidRDefault="00E80456">
      <w:pPr>
        <w:rPr>
          <w:rFonts w:asciiTheme="majorHAnsi" w:eastAsiaTheme="majorEastAsia" w:hAnsiTheme="majorHAnsi" w:cstheme="majorBidi"/>
          <w:b/>
          <w:bCs/>
          <w:color w:val="365F91" w:themeColor="accent1" w:themeShade="BF"/>
          <w:sz w:val="28"/>
          <w:szCs w:val="28"/>
        </w:rPr>
      </w:pPr>
      <w:r>
        <w:br w:type="page"/>
      </w:r>
    </w:p>
    <w:p w:rsidR="00B75A65" w:rsidRDefault="00B75A65" w:rsidP="00B75A65">
      <w:pPr>
        <w:pStyle w:val="Heading1"/>
      </w:pPr>
      <w:bookmarkStart w:id="181" w:name="_Toc414010578"/>
      <w:r>
        <w:lastRenderedPageBreak/>
        <w:t>The RASDR Software Defined Receiver</w:t>
      </w:r>
      <w:r w:rsidR="00D652FB">
        <w:t xml:space="preserve"> (hardware)</w:t>
      </w:r>
      <w:bookmarkEnd w:id="181"/>
    </w:p>
    <w:p w:rsidR="00124BF2" w:rsidRDefault="00124BF2" w:rsidP="00124BF2"/>
    <w:p w:rsidR="00492970" w:rsidRDefault="00DC37E1" w:rsidP="00492970">
      <w:r>
        <w:t xml:space="preserve">RASDR consists of a Myriad RF board (RF Transceiver) and a </w:t>
      </w:r>
      <w:proofErr w:type="spellStart"/>
      <w:r>
        <w:t>DigiRED</w:t>
      </w:r>
      <w:proofErr w:type="spellEnd"/>
      <w:r>
        <w:t xml:space="preserve"> board (clock distribution and USB interface).  </w:t>
      </w:r>
      <w:r w:rsidR="00124BF2">
        <w:t xml:space="preserve">The RASDR functional overview is </w:t>
      </w:r>
      <w:r>
        <w:t>shown</w:t>
      </w:r>
      <w:r w:rsidR="00124BF2">
        <w:t xml:space="preserve"> in </w:t>
      </w:r>
      <w:r w:rsidR="00E152C1">
        <w:fldChar w:fldCharType="begin"/>
      </w:r>
      <w:r w:rsidR="00BA07A7">
        <w:instrText xml:space="preserve"> REF _Ref412792933 \h </w:instrText>
      </w:r>
      <w:r w:rsidR="00196A1C">
        <w:instrText xml:space="preserve"> \* MERGEFORMAT </w:instrText>
      </w:r>
      <w:r w:rsidR="00E152C1">
        <w:fldChar w:fldCharType="separate"/>
      </w:r>
    </w:p>
    <w:p w:rsidR="00492970" w:rsidRDefault="00492970" w:rsidP="00492970"/>
    <w:p w:rsidR="00124BF2" w:rsidRDefault="00492970" w:rsidP="00124BF2">
      <w:proofErr w:type="gramStart"/>
      <w:r>
        <w:rPr>
          <w:noProof/>
        </w:rPr>
        <w:t>Figure</w:t>
      </w:r>
      <w:r>
        <w:t xml:space="preserve"> </w:t>
      </w:r>
      <w:r>
        <w:rPr>
          <w:noProof/>
        </w:rPr>
        <w:t>1</w:t>
      </w:r>
      <w:r w:rsidR="00E152C1">
        <w:fldChar w:fldCharType="end"/>
      </w:r>
      <w:r w:rsidR="006E032D">
        <w:t>.</w:t>
      </w:r>
      <w:proofErr w:type="gramEnd"/>
      <w:r w:rsidR="006E032D">
        <w:t xml:space="preserve">  Note that RASDR per se does not include an antenna, LNA, secondary amplification, external frequency reference (although the internal TCXO has proven more than adequate for most applications), computer, etc.</w:t>
      </w:r>
    </w:p>
    <w:p w:rsidR="006E032D" w:rsidRDefault="006E032D" w:rsidP="00124BF2">
      <w:r>
        <w:t xml:space="preserve">Thus RASDR is a </w:t>
      </w:r>
      <w:r w:rsidR="000170A9">
        <w:t>versatile</w:t>
      </w:r>
      <w:r>
        <w:t xml:space="preserve"> useful instrument, but the user must tailor it to specific applications</w:t>
      </w:r>
      <w:r w:rsidR="000170A9">
        <w:t xml:space="preserve"> by including the necessary supporting components to build his </w:t>
      </w:r>
      <w:proofErr w:type="spellStart"/>
      <w:r w:rsidR="000170A9">
        <w:t>observating</w:t>
      </w:r>
      <w:proofErr w:type="spellEnd"/>
      <w:r w:rsidR="000170A9">
        <w:t xml:space="preserve"> system</w:t>
      </w:r>
      <w:r>
        <w:t>.</w:t>
      </w:r>
    </w:p>
    <w:p w:rsidR="000170A9" w:rsidRDefault="000170A9" w:rsidP="00124BF2">
      <w:r>
        <w:rPr>
          <w:noProof/>
        </w:rPr>
        <w:drawing>
          <wp:anchor distT="0" distB="0" distL="114300" distR="114300" simplePos="0" relativeHeight="251709440" behindDoc="0" locked="0" layoutInCell="1" allowOverlap="1" wp14:anchorId="50633FFE" wp14:editId="0A9AC88C">
            <wp:simplePos x="0" y="0"/>
            <wp:positionH relativeFrom="column">
              <wp:posOffset>-170815</wp:posOffset>
            </wp:positionH>
            <wp:positionV relativeFrom="paragraph">
              <wp:posOffset>150495</wp:posOffset>
            </wp:positionV>
            <wp:extent cx="6569710" cy="1880235"/>
            <wp:effectExtent l="19050" t="0" r="2540" b="0"/>
            <wp:wrapNone/>
            <wp:docPr id="34" name="Picture 33" descr="rasdr 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blocks.png"/>
                    <pic:cNvPicPr/>
                  </pic:nvPicPr>
                  <pic:blipFill>
                    <a:blip r:embed="rId24" cstate="print"/>
                    <a:stretch>
                      <a:fillRect/>
                    </a:stretch>
                  </pic:blipFill>
                  <pic:spPr>
                    <a:xfrm>
                      <a:off x="0" y="0"/>
                      <a:ext cx="6569710" cy="1880235"/>
                    </a:xfrm>
                    <a:prstGeom prst="rect">
                      <a:avLst/>
                    </a:prstGeom>
                  </pic:spPr>
                </pic:pic>
              </a:graphicData>
            </a:graphic>
          </wp:anchor>
        </w:drawing>
      </w:r>
    </w:p>
    <w:p w:rsidR="006E032D" w:rsidRDefault="006E032D" w:rsidP="00124BF2"/>
    <w:p w:rsidR="006E032D" w:rsidRDefault="006E032D" w:rsidP="00124BF2"/>
    <w:p w:rsidR="006E032D" w:rsidRDefault="006E032D" w:rsidP="00124BF2">
      <w:pPr>
        <w:keepNext/>
      </w:pPr>
    </w:p>
    <w:p w:rsidR="006E032D" w:rsidRDefault="006E032D" w:rsidP="00124BF2">
      <w:pPr>
        <w:keepNext/>
      </w:pPr>
    </w:p>
    <w:p w:rsidR="006E032D" w:rsidRDefault="006E032D" w:rsidP="00124BF2">
      <w:pPr>
        <w:pStyle w:val="Caption"/>
      </w:pPr>
      <w:bookmarkStart w:id="182" w:name="_Ref412792933"/>
      <w:bookmarkStart w:id="183" w:name="_Toc413064048"/>
    </w:p>
    <w:p w:rsidR="006E032D" w:rsidRDefault="006E032D" w:rsidP="00124BF2">
      <w:pPr>
        <w:pStyle w:val="Caption"/>
      </w:pPr>
    </w:p>
    <w:p w:rsidR="00124BF2" w:rsidRDefault="00124BF2" w:rsidP="00124BF2">
      <w:pPr>
        <w:pStyle w:val="Caption"/>
      </w:pPr>
      <w:bookmarkStart w:id="184" w:name="_Toc414010620"/>
      <w:r>
        <w:t xml:space="preserve">Figure </w:t>
      </w:r>
      <w:fldSimple w:instr=" SEQ Figure \* ARABIC ">
        <w:r w:rsidR="00492970">
          <w:rPr>
            <w:noProof/>
          </w:rPr>
          <w:t>1</w:t>
        </w:r>
      </w:fldSimple>
      <w:bookmarkEnd w:id="182"/>
      <w:r>
        <w:t xml:space="preserve"> RASDR </w:t>
      </w:r>
      <w:bookmarkEnd w:id="183"/>
      <w:r w:rsidR="006E032D">
        <w:t>functional overview.</w:t>
      </w:r>
      <w:bookmarkEnd w:id="184"/>
    </w:p>
    <w:p w:rsidR="002465DB" w:rsidRDefault="002465DB">
      <w:pPr>
        <w:rPr>
          <w:rFonts w:asciiTheme="majorHAnsi" w:eastAsiaTheme="majorEastAsia" w:hAnsiTheme="majorHAnsi" w:cstheme="majorBidi"/>
          <w:b/>
          <w:bCs/>
          <w:color w:val="4F81BD" w:themeColor="accent1"/>
          <w:sz w:val="26"/>
          <w:szCs w:val="26"/>
        </w:rPr>
      </w:pPr>
      <w:r>
        <w:br w:type="page"/>
      </w:r>
    </w:p>
    <w:p w:rsidR="0090167C" w:rsidRDefault="00BA07A7" w:rsidP="0090167C">
      <w:pPr>
        <w:pStyle w:val="Heading2"/>
      </w:pPr>
      <w:bookmarkStart w:id="185" w:name="_Toc414010579"/>
      <w:r>
        <w:lastRenderedPageBreak/>
        <w:t>Specifications</w:t>
      </w:r>
      <w:bookmarkEnd w:id="185"/>
    </w:p>
    <w:p w:rsidR="0090167C" w:rsidRDefault="0071739D" w:rsidP="00124BF2">
      <w:r>
        <w:t xml:space="preserve">Basic </w:t>
      </w:r>
      <w:r w:rsidR="00DC37E1">
        <w:t xml:space="preserve">RASDR </w:t>
      </w:r>
      <w:r>
        <w:t xml:space="preserve">specifications are presented in </w:t>
      </w:r>
      <w:r w:rsidR="00E152C1">
        <w:fldChar w:fldCharType="begin"/>
      </w:r>
      <w:r>
        <w:instrText xml:space="preserve"> REF _Ref412793386 \h </w:instrText>
      </w:r>
      <w:r w:rsidR="00E152C1">
        <w:fldChar w:fldCharType="separate"/>
      </w:r>
      <w:r w:rsidR="00492970">
        <w:t xml:space="preserve">Table </w:t>
      </w:r>
      <w:r w:rsidR="00492970">
        <w:rPr>
          <w:noProof/>
        </w:rPr>
        <w:t>3</w:t>
      </w:r>
      <w:r w:rsidR="00E152C1">
        <w:fldChar w:fldCharType="end"/>
      </w:r>
      <w:r>
        <w: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4050"/>
      </w:tblGrid>
      <w:tr w:rsidR="00124BF2" w:rsidRPr="0071739D" w:rsidTr="00E80456">
        <w:tc>
          <w:tcPr>
            <w:tcW w:w="4050" w:type="dxa"/>
            <w:shd w:val="clear" w:color="auto" w:fill="auto"/>
            <w:vAlign w:val="center"/>
          </w:tcPr>
          <w:p w:rsidR="00124BF2" w:rsidRPr="0071739D" w:rsidRDefault="0090167C" w:rsidP="0071739D">
            <w:r w:rsidRPr="0071739D">
              <w:t xml:space="preserve">RASDR </w:t>
            </w:r>
            <w:r w:rsidR="00124BF2" w:rsidRPr="0071739D">
              <w:t>Transceiver</w:t>
            </w:r>
            <w:r w:rsidRPr="0071739D">
              <w:t xml:space="preserve"> chipset</w:t>
            </w:r>
          </w:p>
        </w:tc>
        <w:tc>
          <w:tcPr>
            <w:tcW w:w="4050" w:type="dxa"/>
            <w:vAlign w:val="center"/>
          </w:tcPr>
          <w:p w:rsidR="00124BF2" w:rsidRPr="0071739D" w:rsidRDefault="00124BF2" w:rsidP="0071739D">
            <w:r w:rsidRPr="0071739D">
              <w:t> </w:t>
            </w:r>
            <w:r w:rsidR="0090167C" w:rsidRPr="0071739D">
              <w:t xml:space="preserve">Lime Micro </w:t>
            </w:r>
            <w:r w:rsidRPr="0071739D">
              <w:t>LMS6002D</w:t>
            </w:r>
          </w:p>
        </w:tc>
      </w:tr>
      <w:tr w:rsidR="00124BF2" w:rsidRPr="0071739D" w:rsidTr="00E80456">
        <w:tc>
          <w:tcPr>
            <w:tcW w:w="4050" w:type="dxa"/>
            <w:shd w:val="clear" w:color="auto" w:fill="auto"/>
            <w:vAlign w:val="center"/>
          </w:tcPr>
          <w:p w:rsidR="00124BF2" w:rsidRPr="0071739D" w:rsidRDefault="00124BF2" w:rsidP="0071739D">
            <w:r w:rsidRPr="0071739D">
              <w:t>RF Bandwidth (BW)</w:t>
            </w:r>
          </w:p>
        </w:tc>
        <w:tc>
          <w:tcPr>
            <w:tcW w:w="4050" w:type="dxa"/>
          </w:tcPr>
          <w:p w:rsidR="00124BF2" w:rsidRPr="0071739D" w:rsidRDefault="00124BF2" w:rsidP="0071739D">
            <w:r w:rsidRPr="0071739D">
              <w:t>300 MHz to 3800 MHz</w:t>
            </w:r>
            <w:r w:rsidR="003126D5" w:rsidRPr="0071739D">
              <w:t xml:space="preserve"> </w:t>
            </w:r>
          </w:p>
        </w:tc>
      </w:tr>
      <w:tr w:rsidR="00124BF2" w:rsidRPr="0071739D" w:rsidTr="00E80456">
        <w:tc>
          <w:tcPr>
            <w:tcW w:w="4050" w:type="dxa"/>
            <w:shd w:val="clear" w:color="auto" w:fill="auto"/>
            <w:vAlign w:val="center"/>
          </w:tcPr>
          <w:p w:rsidR="00124BF2" w:rsidRPr="0071739D" w:rsidRDefault="00A9576C" w:rsidP="0071739D">
            <w:r w:rsidRPr="0071739D">
              <w:t>ADC</w:t>
            </w:r>
            <w:r w:rsidR="00124BF2" w:rsidRPr="0071739D">
              <w:t xml:space="preserve"> Resolution</w:t>
            </w:r>
          </w:p>
        </w:tc>
        <w:tc>
          <w:tcPr>
            <w:tcW w:w="4050" w:type="dxa"/>
            <w:vAlign w:val="center"/>
          </w:tcPr>
          <w:p w:rsidR="00124BF2" w:rsidRPr="0071739D" w:rsidRDefault="00124BF2" w:rsidP="0071739D">
            <w:r w:rsidRPr="0071739D">
              <w:t>12 bits</w:t>
            </w:r>
            <w:r w:rsidR="003126D5" w:rsidRPr="0071739D">
              <w:t xml:space="preserve"> recorded in 16bit samples</w:t>
            </w:r>
          </w:p>
        </w:tc>
      </w:tr>
      <w:tr w:rsidR="00124BF2" w:rsidRPr="0071739D" w:rsidTr="00E80456">
        <w:trPr>
          <w:trHeight w:val="553"/>
        </w:trPr>
        <w:tc>
          <w:tcPr>
            <w:tcW w:w="4050" w:type="dxa"/>
            <w:shd w:val="clear" w:color="auto" w:fill="auto"/>
            <w:vAlign w:val="center"/>
          </w:tcPr>
          <w:p w:rsidR="00124BF2" w:rsidRPr="0071739D" w:rsidRDefault="003126D5" w:rsidP="0071739D">
            <w:r w:rsidRPr="0071739D">
              <w:t>Sampling Rate BW</w:t>
            </w:r>
          </w:p>
        </w:tc>
        <w:tc>
          <w:tcPr>
            <w:tcW w:w="4050" w:type="dxa"/>
            <w:vAlign w:val="center"/>
          </w:tcPr>
          <w:p w:rsidR="00124BF2" w:rsidRPr="0071739D" w:rsidRDefault="003126D5" w:rsidP="0071739D">
            <w:r w:rsidRPr="0071739D">
              <w:t>32MHz I &amp; Q (depends on PC and USB standard used)</w:t>
            </w:r>
          </w:p>
        </w:tc>
      </w:tr>
      <w:tr w:rsidR="003126D5" w:rsidRPr="0071739D" w:rsidTr="00E80456">
        <w:tc>
          <w:tcPr>
            <w:tcW w:w="4050" w:type="dxa"/>
            <w:shd w:val="clear" w:color="auto" w:fill="auto"/>
            <w:vAlign w:val="center"/>
          </w:tcPr>
          <w:p w:rsidR="003126D5" w:rsidRPr="0071739D" w:rsidRDefault="003126D5" w:rsidP="0071739D">
            <w:r w:rsidRPr="0071739D">
              <w:t>Band pass filter BW</w:t>
            </w:r>
          </w:p>
        </w:tc>
        <w:tc>
          <w:tcPr>
            <w:tcW w:w="4050" w:type="dxa"/>
            <w:vAlign w:val="center"/>
          </w:tcPr>
          <w:p w:rsidR="003126D5" w:rsidRPr="0071739D" w:rsidRDefault="003126D5" w:rsidP="0071739D">
            <w:pPr>
              <w:rPr>
                <w:lang w:val="it-IT"/>
              </w:rPr>
            </w:pPr>
            <w:r w:rsidRPr="0071739D">
              <w:rPr>
                <w:lang w:val="it-IT"/>
              </w:rPr>
              <w:t>Max 28 MHz</w:t>
            </w:r>
          </w:p>
        </w:tc>
      </w:tr>
      <w:tr w:rsidR="00124BF2" w:rsidRPr="0071739D" w:rsidTr="00E80456">
        <w:tc>
          <w:tcPr>
            <w:tcW w:w="4050" w:type="dxa"/>
            <w:shd w:val="clear" w:color="auto" w:fill="auto"/>
            <w:vAlign w:val="center"/>
          </w:tcPr>
          <w:p w:rsidR="00124BF2" w:rsidRPr="0071739D" w:rsidRDefault="00124BF2" w:rsidP="0071739D">
            <w:r w:rsidRPr="0071739D">
              <w:t>External Reference Clock Input</w:t>
            </w:r>
          </w:p>
        </w:tc>
        <w:tc>
          <w:tcPr>
            <w:tcW w:w="4050" w:type="dxa"/>
            <w:vAlign w:val="center"/>
          </w:tcPr>
          <w:p w:rsidR="00124BF2" w:rsidRPr="0071739D" w:rsidRDefault="00124BF2" w:rsidP="0071739D">
            <w:pPr>
              <w:rPr>
                <w:lang w:val="it-IT"/>
              </w:rPr>
            </w:pPr>
            <w:r w:rsidRPr="0071739D">
              <w:rPr>
                <w:lang w:val="it-IT"/>
              </w:rPr>
              <w:t>10 MHz</w:t>
            </w:r>
            <w:r w:rsidR="00A9576C" w:rsidRPr="0071739D">
              <w:rPr>
                <w:lang w:val="it-IT"/>
              </w:rPr>
              <w:t xml:space="preserve"> sine</w:t>
            </w:r>
            <w:r w:rsidR="006E032D">
              <w:rPr>
                <w:lang w:val="it-IT"/>
              </w:rPr>
              <w:t xml:space="preserve"> (see p.</w:t>
            </w:r>
            <w:r w:rsidR="00E152C1">
              <w:rPr>
                <w:lang w:val="it-IT"/>
              </w:rPr>
              <w:fldChar w:fldCharType="begin"/>
            </w:r>
            <w:r w:rsidR="006E032D">
              <w:rPr>
                <w:lang w:val="it-IT"/>
              </w:rPr>
              <w:instrText xml:space="preserve"> PAGEREF _Ref413852923 </w:instrText>
            </w:r>
            <w:r w:rsidR="00E152C1">
              <w:rPr>
                <w:lang w:val="it-IT"/>
              </w:rPr>
              <w:fldChar w:fldCharType="separate"/>
            </w:r>
            <w:r w:rsidR="00492970">
              <w:rPr>
                <w:noProof/>
                <w:lang w:val="it-IT"/>
              </w:rPr>
              <w:t>49</w:t>
            </w:r>
            <w:r w:rsidR="00E152C1">
              <w:rPr>
                <w:lang w:val="it-IT"/>
              </w:rPr>
              <w:fldChar w:fldCharType="end"/>
            </w:r>
            <w:r w:rsidR="006E032D">
              <w:rPr>
                <w:lang w:val="it-IT"/>
              </w:rPr>
              <w:t>)</w:t>
            </w:r>
          </w:p>
        </w:tc>
      </w:tr>
      <w:tr w:rsidR="00124BF2" w:rsidRPr="0071739D" w:rsidTr="00E80456">
        <w:tc>
          <w:tcPr>
            <w:tcW w:w="4050" w:type="dxa"/>
            <w:shd w:val="clear" w:color="auto" w:fill="auto"/>
            <w:vAlign w:val="center"/>
          </w:tcPr>
          <w:p w:rsidR="00124BF2" w:rsidRPr="0071739D" w:rsidRDefault="00124BF2" w:rsidP="0071739D">
            <w:r w:rsidRPr="0071739D">
              <w:t>1 PPS Input</w:t>
            </w:r>
          </w:p>
        </w:tc>
        <w:tc>
          <w:tcPr>
            <w:tcW w:w="4050" w:type="dxa"/>
            <w:vAlign w:val="center"/>
          </w:tcPr>
          <w:p w:rsidR="00124BF2" w:rsidRPr="0071739D" w:rsidRDefault="00124BF2" w:rsidP="0071739D">
            <w:r w:rsidRPr="0071739D">
              <w:t>Yes through GPIO pin</w:t>
            </w:r>
            <w:r w:rsidR="003677E8">
              <w:t xml:space="preserve"> (Future</w:t>
            </w:r>
            <w:r w:rsidR="006E032D">
              <w:t xml:space="preserve"> firmware update</w:t>
            </w:r>
            <w:r w:rsidR="003677E8">
              <w:t>)</w:t>
            </w:r>
          </w:p>
        </w:tc>
      </w:tr>
      <w:tr w:rsidR="00124BF2" w:rsidRPr="0071739D" w:rsidTr="00E80456">
        <w:tc>
          <w:tcPr>
            <w:tcW w:w="4050" w:type="dxa"/>
            <w:shd w:val="clear" w:color="auto" w:fill="auto"/>
            <w:vAlign w:val="center"/>
          </w:tcPr>
          <w:p w:rsidR="00124BF2" w:rsidRPr="0071739D" w:rsidRDefault="00124BF2" w:rsidP="0071739D">
            <w:r w:rsidRPr="0071739D">
              <w:t>RF/REF connectors</w:t>
            </w:r>
          </w:p>
        </w:tc>
        <w:tc>
          <w:tcPr>
            <w:tcW w:w="4050" w:type="dxa"/>
            <w:vAlign w:val="center"/>
          </w:tcPr>
          <w:p w:rsidR="00124BF2" w:rsidRPr="0071739D" w:rsidRDefault="00124BF2" w:rsidP="0071739D">
            <w:r w:rsidRPr="0071739D">
              <w:t>SMA</w:t>
            </w:r>
            <w:r w:rsidR="003126D5" w:rsidRPr="0071739D">
              <w:t xml:space="preserve"> female</w:t>
            </w:r>
          </w:p>
        </w:tc>
      </w:tr>
      <w:tr w:rsidR="00124BF2" w:rsidRPr="0071739D" w:rsidTr="00E80456">
        <w:tc>
          <w:tcPr>
            <w:tcW w:w="4050" w:type="dxa"/>
            <w:shd w:val="clear" w:color="auto" w:fill="auto"/>
            <w:vAlign w:val="center"/>
          </w:tcPr>
          <w:p w:rsidR="00124BF2" w:rsidRPr="0071739D" w:rsidRDefault="00124BF2" w:rsidP="0071739D">
            <w:r w:rsidRPr="0071739D">
              <w:t>PC connectors</w:t>
            </w:r>
          </w:p>
        </w:tc>
        <w:tc>
          <w:tcPr>
            <w:tcW w:w="4050" w:type="dxa"/>
            <w:vAlign w:val="center"/>
          </w:tcPr>
          <w:p w:rsidR="00124BF2" w:rsidRPr="0071739D" w:rsidRDefault="00124BF2" w:rsidP="0071739D">
            <w:r w:rsidRPr="0071739D">
              <w:t xml:space="preserve">USB 2.0 or 3.0 </w:t>
            </w:r>
          </w:p>
        </w:tc>
      </w:tr>
      <w:tr w:rsidR="00124BF2" w:rsidRPr="0071739D" w:rsidTr="00E80456">
        <w:tc>
          <w:tcPr>
            <w:tcW w:w="4050" w:type="dxa"/>
            <w:shd w:val="clear" w:color="auto" w:fill="auto"/>
            <w:vAlign w:val="center"/>
          </w:tcPr>
          <w:p w:rsidR="00124BF2" w:rsidRPr="0071739D" w:rsidRDefault="00124BF2" w:rsidP="0071739D">
            <w:r w:rsidRPr="0071739D">
              <w:t>Input Voltage</w:t>
            </w:r>
          </w:p>
        </w:tc>
        <w:tc>
          <w:tcPr>
            <w:tcW w:w="4050" w:type="dxa"/>
            <w:vAlign w:val="center"/>
          </w:tcPr>
          <w:p w:rsidR="00124BF2" w:rsidRPr="0071739D" w:rsidRDefault="00124BF2" w:rsidP="0071739D">
            <w:r w:rsidRPr="0071739D">
              <w:t>5V Delivered through USB</w:t>
            </w:r>
            <w:r w:rsidR="003126D5" w:rsidRPr="0071739D">
              <w:t xml:space="preserve"> connector</w:t>
            </w:r>
            <w:r w:rsidR="006E032D">
              <w:t xml:space="preserve"> (beta units) or dedicated external connector (production units)</w:t>
            </w:r>
          </w:p>
        </w:tc>
      </w:tr>
      <w:tr w:rsidR="00124BF2" w:rsidRPr="005A5115" w:rsidTr="00E80456">
        <w:tc>
          <w:tcPr>
            <w:tcW w:w="4050" w:type="dxa"/>
            <w:shd w:val="clear" w:color="auto" w:fill="auto"/>
            <w:vAlign w:val="center"/>
          </w:tcPr>
          <w:p w:rsidR="00124BF2" w:rsidRPr="0071739D" w:rsidRDefault="00124BF2" w:rsidP="0071739D">
            <w:r w:rsidRPr="0071739D">
              <w:t>Dimensions</w:t>
            </w:r>
          </w:p>
        </w:tc>
        <w:tc>
          <w:tcPr>
            <w:tcW w:w="4050" w:type="dxa"/>
            <w:vAlign w:val="center"/>
          </w:tcPr>
          <w:p w:rsidR="00124BF2" w:rsidRPr="0071739D" w:rsidRDefault="0071739D" w:rsidP="0071739D">
            <w:r w:rsidRPr="0071739D">
              <w:t xml:space="preserve">6.5x6.5 cm </w:t>
            </w:r>
            <w:proofErr w:type="spellStart"/>
            <w:r w:rsidRPr="0071739D">
              <w:t>DigiRED</w:t>
            </w:r>
            <w:proofErr w:type="spellEnd"/>
          </w:p>
          <w:p w:rsidR="007D6994" w:rsidRPr="00AC58F2" w:rsidRDefault="0071739D" w:rsidP="0071739D">
            <w:r w:rsidRPr="0071739D">
              <w:t>7x8 cm min for SMA and pin connectors</w:t>
            </w:r>
          </w:p>
        </w:tc>
      </w:tr>
      <w:tr w:rsidR="007D6994" w:rsidRPr="005A5115" w:rsidTr="00E80456">
        <w:tc>
          <w:tcPr>
            <w:tcW w:w="4050" w:type="dxa"/>
            <w:shd w:val="clear" w:color="auto" w:fill="auto"/>
            <w:vAlign w:val="center"/>
          </w:tcPr>
          <w:p w:rsidR="007D6994" w:rsidRPr="0071739D" w:rsidRDefault="007D6994" w:rsidP="0071739D">
            <w:proofErr w:type="spellStart"/>
            <w:r>
              <w:t>Mazimum</w:t>
            </w:r>
            <w:proofErr w:type="spellEnd"/>
            <w:r>
              <w:t xml:space="preserve"> internal RF gain</w:t>
            </w:r>
            <w:r w:rsidR="00E152C1">
              <w:fldChar w:fldCharType="begin"/>
            </w:r>
            <w:r>
              <w:instrText xml:space="preserve"> XE "</w:instrText>
            </w:r>
            <w:r w:rsidRPr="00317982">
              <w:instrText xml:space="preserve">Mazimum internal </w:instrText>
            </w:r>
            <w:r>
              <w:instrText xml:space="preserve">RF </w:instrText>
            </w:r>
            <w:r w:rsidRPr="00317982">
              <w:instrText>gain</w:instrText>
            </w:r>
            <w:r>
              <w:instrText xml:space="preserve">" </w:instrText>
            </w:r>
            <w:r w:rsidR="00E152C1">
              <w:fldChar w:fldCharType="end"/>
            </w:r>
          </w:p>
        </w:tc>
        <w:tc>
          <w:tcPr>
            <w:tcW w:w="4050" w:type="dxa"/>
            <w:vAlign w:val="center"/>
          </w:tcPr>
          <w:p w:rsidR="007D6994" w:rsidRPr="0071739D" w:rsidRDefault="007D6994" w:rsidP="0071739D">
            <w:r>
              <w:t>62 dB</w:t>
            </w:r>
          </w:p>
        </w:tc>
      </w:tr>
    </w:tbl>
    <w:p w:rsidR="0071739D" w:rsidRPr="00D84966" w:rsidRDefault="0071739D" w:rsidP="00DC37E1">
      <w:pPr>
        <w:pStyle w:val="Caption"/>
      </w:pPr>
      <w:bookmarkStart w:id="186" w:name="_Ref412793386"/>
      <w:bookmarkStart w:id="187" w:name="_Toc414010650"/>
      <w:r>
        <w:t xml:space="preserve">Table </w:t>
      </w:r>
      <w:fldSimple w:instr=" SEQ Table \* ARABIC ">
        <w:r w:rsidR="00492970">
          <w:rPr>
            <w:noProof/>
          </w:rPr>
          <w:t>3</w:t>
        </w:r>
      </w:fldSimple>
      <w:bookmarkEnd w:id="186"/>
      <w:r>
        <w:t xml:space="preserve"> Basic RASDR specifications</w:t>
      </w:r>
      <w:r w:rsidR="006E032D">
        <w:t xml:space="preserve"> are focused on </w:t>
      </w:r>
      <w:proofErr w:type="gramStart"/>
      <w:r w:rsidR="006E032D">
        <w:t>receive</w:t>
      </w:r>
      <w:proofErr w:type="gramEnd"/>
      <w:r w:rsidR="006E032D">
        <w:t xml:space="preserve"> operations from app. 0.4-4 GHz</w:t>
      </w:r>
      <w:r>
        <w:t>.</w:t>
      </w:r>
      <w:bookmarkEnd w:id="187"/>
    </w:p>
    <w:p w:rsidR="00124BF2" w:rsidRPr="00124BF2" w:rsidRDefault="00124BF2" w:rsidP="00124BF2"/>
    <w:p w:rsidR="002465DB" w:rsidRDefault="002465DB">
      <w:pPr>
        <w:rPr>
          <w:rFonts w:asciiTheme="majorHAnsi" w:eastAsiaTheme="majorEastAsia" w:hAnsiTheme="majorHAnsi" w:cstheme="majorBidi"/>
          <w:b/>
          <w:bCs/>
          <w:color w:val="365F91" w:themeColor="accent1" w:themeShade="BF"/>
          <w:sz w:val="28"/>
          <w:szCs w:val="28"/>
        </w:rPr>
      </w:pPr>
      <w:r>
        <w:br w:type="page"/>
      </w:r>
    </w:p>
    <w:p w:rsidR="00780452" w:rsidRDefault="00780452" w:rsidP="00B75A65">
      <w:pPr>
        <w:pStyle w:val="Heading1"/>
      </w:pPr>
      <w:bookmarkStart w:id="188" w:name="_Toc414010580"/>
      <w:r>
        <w:lastRenderedPageBreak/>
        <w:t>Startup Guide for a RASDR Observatory</w:t>
      </w:r>
      <w:bookmarkEnd w:id="188"/>
    </w:p>
    <w:p w:rsidR="00884E27" w:rsidRDefault="00884E27" w:rsidP="0071739D"/>
    <w:p w:rsidR="00884E27" w:rsidRDefault="0071739D" w:rsidP="0071739D">
      <w:r>
        <w:t>Each radio observatory is different. Most amateur radio astronomers begin simply, monitoring the sun or Jupiter with a long wire antenna, or a dual-dipole</w:t>
      </w:r>
      <w:r w:rsidR="00884E27">
        <w:t xml:space="preserve"> antenna</w:t>
      </w:r>
      <w:r>
        <w:t>. RASDR may</w:t>
      </w:r>
      <w:r w:rsidR="00884E27">
        <w:t xml:space="preserve"> be used</w:t>
      </w:r>
      <w:r>
        <w:t xml:space="preserve"> with conve</w:t>
      </w:r>
      <w:r w:rsidR="00884E27">
        <w:t>rters, depending on the spectral region of interest, and because if its versatility, finds usefulness in many observing projects. Some options are covered in this guide, while others may be found in the SARA archives (Journal and Proceedings).</w:t>
      </w:r>
    </w:p>
    <w:p w:rsidR="00C01509" w:rsidRDefault="00884E27" w:rsidP="0071739D">
      <w:r>
        <w:t>A typical RASDR observatory for operation in the 400-4000 MHz spectral region</w:t>
      </w:r>
      <w:r w:rsidR="00C01509">
        <w:t>, including hydrogen electron spin-flip (H1) signals</w:t>
      </w:r>
      <w:r>
        <w:t xml:space="preserve"> is shown in </w:t>
      </w:r>
      <w:r w:rsidR="00E152C1">
        <w:fldChar w:fldCharType="begin"/>
      </w:r>
      <w:r w:rsidR="00C01509">
        <w:instrText xml:space="preserve"> REF _Ref412794308 \h </w:instrText>
      </w:r>
      <w:r w:rsidR="00E152C1">
        <w:fldChar w:fldCharType="separate"/>
      </w:r>
      <w:r w:rsidR="00492970">
        <w:t xml:space="preserve">Figure </w:t>
      </w:r>
      <w:r w:rsidR="00492970">
        <w:rPr>
          <w:noProof/>
        </w:rPr>
        <w:t>2</w:t>
      </w:r>
      <w:r w:rsidR="00E152C1">
        <w:fldChar w:fldCharType="end"/>
      </w:r>
    </w:p>
    <w:p w:rsidR="00C01509" w:rsidRDefault="00884E27" w:rsidP="0071739D">
      <w:r w:rsidRPr="00884E27">
        <w:rPr>
          <w:noProof/>
        </w:rPr>
        <w:drawing>
          <wp:inline distT="0" distB="0" distL="0" distR="0" wp14:anchorId="6F0C4B18" wp14:editId="45A9C650">
            <wp:extent cx="5979696" cy="1712518"/>
            <wp:effectExtent l="19050" t="0" r="2004" b="0"/>
            <wp:docPr id="14" name="Picture 6" descr="https://myriadrf.org/app/uploads/2014/10/myriadrf-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yriadrf.org/app/uploads/2014/10/myriadrf-bas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92173" cy="1716091"/>
                    </a:xfrm>
                    <a:prstGeom prst="rect">
                      <a:avLst/>
                    </a:prstGeom>
                    <a:noFill/>
                    <a:ln>
                      <a:noFill/>
                    </a:ln>
                  </pic:spPr>
                </pic:pic>
              </a:graphicData>
            </a:graphic>
          </wp:inline>
        </w:drawing>
      </w:r>
    </w:p>
    <w:p w:rsidR="00C01509" w:rsidRDefault="00C01509" w:rsidP="00DC37E1">
      <w:pPr>
        <w:pStyle w:val="Caption"/>
      </w:pPr>
      <w:bookmarkStart w:id="189" w:name="_Ref412794308"/>
      <w:bookmarkStart w:id="190" w:name="_Toc413064049"/>
      <w:bookmarkStart w:id="191" w:name="_Toc414010621"/>
      <w:r>
        <w:t xml:space="preserve">Figure </w:t>
      </w:r>
      <w:r w:rsidR="00E152C1">
        <w:fldChar w:fldCharType="begin"/>
      </w:r>
      <w:r w:rsidR="00B22814">
        <w:instrText xml:space="preserve"> SEQ Figure \* ARABIC </w:instrText>
      </w:r>
      <w:r w:rsidR="00E152C1">
        <w:fldChar w:fldCharType="separate"/>
      </w:r>
      <w:proofErr w:type="gramStart"/>
      <w:r w:rsidR="00492970">
        <w:rPr>
          <w:noProof/>
        </w:rPr>
        <w:t>2</w:t>
      </w:r>
      <w:r w:rsidR="00E152C1">
        <w:fldChar w:fldCharType="end"/>
      </w:r>
      <w:bookmarkEnd w:id="189"/>
      <w:r>
        <w:t xml:space="preserve">  </w:t>
      </w:r>
      <w:r w:rsidRPr="00B63F96">
        <w:t>Typical RASDR observatory</w:t>
      </w:r>
      <w:proofErr w:type="gramEnd"/>
      <w:r w:rsidRPr="00B63F96">
        <w:t xml:space="preserve"> suitable for H1 observations</w:t>
      </w:r>
      <w:bookmarkEnd w:id="190"/>
      <w:bookmarkEnd w:id="191"/>
    </w:p>
    <w:p w:rsidR="00C01509" w:rsidRDefault="00C01509" w:rsidP="00C01509">
      <w:pPr>
        <w:pStyle w:val="Caption"/>
      </w:pPr>
    </w:p>
    <w:p w:rsidR="00C01509" w:rsidRDefault="00C01509" w:rsidP="00C01509">
      <w:r>
        <w:t xml:space="preserve">System startup has two goals – protection of equipment and validation of performance.  These are summarized in </w:t>
      </w:r>
      <w:r w:rsidR="00E152C1">
        <w:fldChar w:fldCharType="begin"/>
      </w:r>
      <w:r w:rsidR="005E70E9">
        <w:instrText xml:space="preserve"> REF _Ref412794908 \h </w:instrText>
      </w:r>
      <w:r w:rsidR="00E152C1">
        <w:fldChar w:fldCharType="separate"/>
      </w:r>
      <w:r w:rsidR="00492970">
        <w:t xml:space="preserve">Table </w:t>
      </w:r>
      <w:r w:rsidR="00492970">
        <w:rPr>
          <w:noProof/>
        </w:rPr>
        <w:t>4</w:t>
      </w:r>
      <w:r w:rsidR="00E152C1">
        <w:fldChar w:fldCharType="end"/>
      </w:r>
      <w:r w:rsidR="005E70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F410A2" w:rsidRPr="00F410A2" w:rsidTr="009D205E">
        <w:tc>
          <w:tcPr>
            <w:tcW w:w="8856" w:type="dxa"/>
          </w:tcPr>
          <w:p w:rsidR="00264C55" w:rsidRDefault="00F410A2">
            <w:pPr>
              <w:pStyle w:val="ListParagraph"/>
              <w:numPr>
                <w:ilvl w:val="0"/>
                <w:numId w:val="6"/>
              </w:numPr>
            </w:pPr>
            <w:r w:rsidRPr="00F410A2">
              <w:t xml:space="preserve">Mentoring is important. SARA members are often willing to mentor new astronomers – contact </w:t>
            </w:r>
            <w:proofErr w:type="gramStart"/>
            <w:r w:rsidRPr="00F410A2">
              <w:t>SARA</w:t>
            </w:r>
            <w:proofErr w:type="gramEnd"/>
            <w:sdt>
              <w:sdtPr>
                <w:id w:val="176356962"/>
                <w:citation/>
              </w:sdtPr>
              <w:sdtContent>
                <w:r w:rsidR="00E152C1">
                  <w:fldChar w:fldCharType="begin"/>
                </w:r>
                <w:r w:rsidR="003677E8">
                  <w:instrText xml:space="preserve"> CITATION Soc \l 1033  </w:instrText>
                </w:r>
                <w:r w:rsidR="00E152C1">
                  <w:fldChar w:fldCharType="separate"/>
                </w:r>
                <w:r w:rsidR="001511D2" w:rsidRPr="001511D2">
                  <w:rPr>
                    <w:noProof/>
                  </w:rPr>
                  <w:t>[13]</w:t>
                </w:r>
                <w:r w:rsidR="00E152C1">
                  <w:rPr>
                    <w:noProof/>
                  </w:rPr>
                  <w:fldChar w:fldCharType="end"/>
                </w:r>
              </w:sdtContent>
            </w:sdt>
            <w:r w:rsidRPr="00F410A2">
              <w:t xml:space="preserve"> if you have questions. Prepare a sheltered</w:t>
            </w:r>
            <w:proofErr w:type="gramStart"/>
            <w:r w:rsidRPr="00F410A2">
              <w:t>,  protected</w:t>
            </w:r>
            <w:proofErr w:type="gramEnd"/>
            <w:r w:rsidRPr="00F410A2">
              <w:t xml:space="preserve"> area and install system components</w:t>
            </w:r>
            <w:r w:rsidR="009D205E">
              <w:t>.</w:t>
            </w:r>
          </w:p>
          <w:p w:rsidR="00264C55" w:rsidRDefault="00264C55">
            <w:pPr>
              <w:pStyle w:val="ListParagraph"/>
              <w:ind w:firstLine="60"/>
            </w:pPr>
          </w:p>
        </w:tc>
      </w:tr>
      <w:tr w:rsidR="00F410A2" w:rsidRPr="00F410A2" w:rsidTr="009D205E">
        <w:tc>
          <w:tcPr>
            <w:tcW w:w="8856" w:type="dxa"/>
          </w:tcPr>
          <w:p w:rsidR="00264C55" w:rsidRDefault="00F410A2">
            <w:pPr>
              <w:pStyle w:val="ListParagraph"/>
              <w:numPr>
                <w:ilvl w:val="0"/>
                <w:numId w:val="6"/>
              </w:numPr>
            </w:pPr>
            <w:r w:rsidRPr="00F410A2">
              <w:t xml:space="preserve">Provide safe, grounded electrical power.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and approve power supplies for proper DC levels and minimal AC or line noise</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Connect and validate operation of RASDR/computer with no antenna connection</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Verify that there i</w:t>
            </w:r>
            <w:r w:rsidR="00C063AD">
              <w:t>s no DC on the RASDR input (especially</w:t>
            </w:r>
            <w:r w:rsidRPr="00F410A2">
              <w:t xml:space="preserve"> if a bias-T is used to provide power to the preamplifier).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 xml:space="preserve">Connect antenna/preamp output to RASDR and perform function tests </w:t>
            </w:r>
            <w:r w:rsidRPr="00F410A2">
              <w:lastRenderedPageBreak/>
              <w:t xml:space="preserve">with an unpowered preamp. RASDR should detect interference signals from local 400-425MHz, TV, </w:t>
            </w:r>
            <w:proofErr w:type="spellStart"/>
            <w:r w:rsidRPr="00F410A2">
              <w:t>WiFi</w:t>
            </w:r>
            <w:proofErr w:type="spellEnd"/>
            <w:r w:rsidRPr="00F410A2">
              <w:t>, etc.</w:t>
            </w:r>
          </w:p>
        </w:tc>
      </w:tr>
      <w:tr w:rsidR="00F410A2" w:rsidRPr="00F410A2" w:rsidTr="009D205E">
        <w:tc>
          <w:tcPr>
            <w:tcW w:w="8856" w:type="dxa"/>
          </w:tcPr>
          <w:p w:rsidR="00264C55" w:rsidRDefault="00F410A2">
            <w:pPr>
              <w:pStyle w:val="ListParagraph"/>
              <w:numPr>
                <w:ilvl w:val="0"/>
                <w:numId w:val="6"/>
              </w:numPr>
            </w:pPr>
            <w:r w:rsidRPr="00F410A2">
              <w:lastRenderedPageBreak/>
              <w:t xml:space="preserve">Provide power to preamp and observe increase in signal, measured by RASDR.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with noise source, or with antenna pointed at dark sky, vs</w:t>
            </w:r>
            <w:r>
              <w:t>.</w:t>
            </w:r>
            <w:r w:rsidRPr="00F410A2">
              <w:t xml:space="preserve"> at building/trees/hand etc.</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Observe available sources (sun, hydrogen clouds in our galaxy, artificial sources, etc.)</w:t>
            </w:r>
            <w:r w:rsidR="009D205E">
              <w:t>.</w:t>
            </w:r>
          </w:p>
          <w:p w:rsidR="009D205E" w:rsidRPr="00F410A2" w:rsidRDefault="009D205E" w:rsidP="00F410A2">
            <w:pPr>
              <w:pStyle w:val="ListParagraph"/>
            </w:pPr>
          </w:p>
        </w:tc>
      </w:tr>
    </w:tbl>
    <w:p w:rsidR="00C01509" w:rsidRPr="009D205E" w:rsidRDefault="005E70E9" w:rsidP="00DC37E1">
      <w:pPr>
        <w:pStyle w:val="Caption"/>
      </w:pPr>
      <w:bookmarkStart w:id="192" w:name="_Ref412794908"/>
      <w:bookmarkStart w:id="193" w:name="_Toc414010651"/>
      <w:r>
        <w:t xml:space="preserve">Table </w:t>
      </w:r>
      <w:fldSimple w:instr=" SEQ Table \* ARABIC ">
        <w:r w:rsidR="00492970">
          <w:rPr>
            <w:noProof/>
          </w:rPr>
          <w:t>4</w:t>
        </w:r>
      </w:fldSimple>
      <w:bookmarkEnd w:id="192"/>
      <w:r>
        <w:t xml:space="preserve"> Example startup procedure for new RASDR observatory</w:t>
      </w:r>
      <w:bookmarkEnd w:id="193"/>
    </w:p>
    <w:p w:rsidR="008B49A1" w:rsidRDefault="00DC37E1" w:rsidP="00C01509">
      <w:r>
        <w:t xml:space="preserve">The above reference to the antenna suggests its importance.  Antennas have different forms and must fit the frequency being monitored, the experimenter’s budget, and the available space. </w:t>
      </w:r>
      <w:r w:rsidR="008B49A1">
        <w:t>The intricacies of a</w:t>
      </w:r>
      <w:r>
        <w:t>ntenna selection</w:t>
      </w:r>
      <w:r w:rsidR="008B49A1">
        <w:rPr>
          <w:rStyle w:val="FootnoteReference"/>
        </w:rPr>
        <w:footnoteReference w:id="1"/>
      </w:r>
      <w:r>
        <w:t xml:space="preserve"> </w:t>
      </w:r>
      <w:r w:rsidR="008B49A1">
        <w:t>lie</w:t>
      </w:r>
      <w:r>
        <w:t xml:space="preserve"> beyond the scope of this text but the SARA literature (Journals and Proceedings) can be very helpful.</w:t>
      </w:r>
    </w:p>
    <w:p w:rsidR="00A30C5F" w:rsidRDefault="008B49A1" w:rsidP="00C01509">
      <w:r>
        <w:t xml:space="preserve">Antennas can be built at low cost. Especially for frequencies below 1 GHz, the Radio Amateur’s </w:t>
      </w:r>
      <w:proofErr w:type="gramStart"/>
      <w:r>
        <w:t>Handbook</w:t>
      </w:r>
      <w:proofErr w:type="gramEnd"/>
      <w:sdt>
        <w:sdtPr>
          <w:id w:val="176356984"/>
          <w:citation/>
        </w:sdtPr>
        <w:sdtContent>
          <w:r w:rsidR="00E152C1">
            <w:fldChar w:fldCharType="begin"/>
          </w:r>
          <w:r w:rsidR="003677E8">
            <w:instrText xml:space="preserve"> CITATION Ama \l 1033  </w:instrText>
          </w:r>
          <w:r w:rsidR="00E152C1">
            <w:fldChar w:fldCharType="separate"/>
          </w:r>
          <w:r w:rsidR="001511D2" w:rsidRPr="001511D2">
            <w:rPr>
              <w:noProof/>
            </w:rPr>
            <w:t>[18]</w:t>
          </w:r>
          <w:r w:rsidR="00E152C1">
            <w:rPr>
              <w:noProof/>
            </w:rPr>
            <w:fldChar w:fldCharType="end"/>
          </w:r>
        </w:sdtContent>
      </w:sdt>
      <w:r>
        <w:t xml:space="preserve"> can be useful. For Jovian monitoring near 20 MHz, a dual-dipole antenna is </w:t>
      </w:r>
      <w:proofErr w:type="gramStart"/>
      <w:r>
        <w:t>attractive</w:t>
      </w:r>
      <w:proofErr w:type="gramEnd"/>
      <w:sdt>
        <w:sdtPr>
          <w:id w:val="176356985"/>
          <w:citation/>
        </w:sdtPr>
        <w:sdtContent>
          <w:r w:rsidR="00E152C1">
            <w:fldChar w:fldCharType="begin"/>
          </w:r>
          <w:r w:rsidR="003677E8">
            <w:instrText xml:space="preserve"> CITATION SAR \l 1033  </w:instrText>
          </w:r>
          <w:r w:rsidR="00E152C1">
            <w:fldChar w:fldCharType="separate"/>
          </w:r>
          <w:r w:rsidR="001511D2" w:rsidRPr="001511D2">
            <w:rPr>
              <w:noProof/>
            </w:rPr>
            <w:t>[19]</w:t>
          </w:r>
          <w:r w:rsidR="00E152C1">
            <w:rPr>
              <w:noProof/>
            </w:rPr>
            <w:fldChar w:fldCharType="end"/>
          </w:r>
        </w:sdtContent>
      </w:sdt>
      <w:r>
        <w:t>.</w:t>
      </w:r>
    </w:p>
    <w:p w:rsidR="006B0D05" w:rsidRDefault="00A30C5F" w:rsidP="00C01509">
      <w:r>
        <w:t>Should interfering signal prove difficult, an RF filter may be used either ahead of the LNA, or between the LNA and RASDR.  Usually the latter is a better starting point.</w:t>
      </w:r>
      <w:r w:rsidR="006B0D05" w:rsidRPr="006B0D05">
        <w:br/>
        <w:t>       </w:t>
      </w:r>
    </w:p>
    <w:p w:rsidR="00A30C5F" w:rsidRPr="006B0D05" w:rsidRDefault="00A30C5F" w:rsidP="00C01509"/>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194" w:name="_Toc414010581"/>
      <w:r>
        <w:lastRenderedPageBreak/>
        <w:t>RASDR Hardware Basics</w:t>
      </w:r>
      <w:bookmarkEnd w:id="194"/>
    </w:p>
    <w:p w:rsidR="00264C55" w:rsidRDefault="00254474">
      <w:r>
        <w:t xml:space="preserve">As can be seen from the figure below, the </w:t>
      </w:r>
      <w:r w:rsidR="00196A1C">
        <w:t xml:space="preserve">core hardware </w:t>
      </w:r>
      <w:r>
        <w:t>RASDR</w:t>
      </w:r>
      <w:r w:rsidR="00196A1C">
        <w:t xml:space="preserve"> package</w:t>
      </w:r>
      <w:r>
        <w:t xml:space="preserve"> consists of two main boards, the Myriad RF and </w:t>
      </w:r>
      <w:proofErr w:type="spellStart"/>
      <w:r>
        <w:t>DigiRed</w:t>
      </w:r>
      <w:proofErr w:type="spellEnd"/>
      <w:r>
        <w:t xml:space="preserve"> boards.</w:t>
      </w:r>
    </w:p>
    <w:p w:rsidR="00264C55" w:rsidRDefault="00264C55">
      <w:pPr>
        <w:keepNext/>
        <w:jc w:val="center"/>
      </w:pPr>
      <w:r>
        <w:rPr>
          <w:noProof/>
        </w:rPr>
        <w:drawing>
          <wp:inline distT="0" distB="0" distL="0" distR="0" wp14:anchorId="350024A8" wp14:editId="618B2429">
            <wp:extent cx="2832212" cy="2514312"/>
            <wp:effectExtent l="0" t="0" r="0" b="0"/>
            <wp:docPr id="17" name="Picture 17" descr="DigiRED_Myriad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RED_Myriad_v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33093" cy="2515094"/>
                    </a:xfrm>
                    <a:prstGeom prst="rect">
                      <a:avLst/>
                    </a:prstGeom>
                    <a:noFill/>
                    <a:ln>
                      <a:noFill/>
                    </a:ln>
                  </pic:spPr>
                </pic:pic>
              </a:graphicData>
            </a:graphic>
          </wp:inline>
        </w:drawing>
      </w:r>
    </w:p>
    <w:p w:rsidR="00264C55" w:rsidRDefault="00254474">
      <w:pPr>
        <w:pStyle w:val="Caption"/>
      </w:pPr>
      <w:bookmarkStart w:id="195" w:name="_Toc414010622"/>
      <w:r>
        <w:t xml:space="preserve">Figure </w:t>
      </w:r>
      <w:r w:rsidR="00E152C1">
        <w:fldChar w:fldCharType="begin"/>
      </w:r>
      <w:r>
        <w:instrText xml:space="preserve"> SEQ Figure \* ARABIC </w:instrText>
      </w:r>
      <w:r w:rsidR="00E152C1">
        <w:fldChar w:fldCharType="separate"/>
      </w:r>
      <w:r w:rsidR="00492970">
        <w:rPr>
          <w:noProof/>
        </w:rPr>
        <w:t>3</w:t>
      </w:r>
      <w:r w:rsidR="00E152C1">
        <w:fldChar w:fldCharType="end"/>
      </w:r>
      <w:r>
        <w:t xml:space="preserve"> </w:t>
      </w:r>
      <w:proofErr w:type="gramStart"/>
      <w:r w:rsidR="00196A1C">
        <w:t>The</w:t>
      </w:r>
      <w:proofErr w:type="gramEnd"/>
      <w:r w:rsidR="00196A1C">
        <w:t xml:space="preserve"> core h</w:t>
      </w:r>
      <w:r>
        <w:t>ardware</w:t>
      </w:r>
      <w:r w:rsidR="00196A1C">
        <w:t xml:space="preserve"> RASDR package consists of two circuit boards.</w:t>
      </w:r>
      <w:bookmarkEnd w:id="195"/>
    </w:p>
    <w:p w:rsidR="00476CF8" w:rsidRDefault="0013695A" w:rsidP="00CC0E4F">
      <w:pPr>
        <w:pStyle w:val="Heading2"/>
      </w:pPr>
      <w:bookmarkStart w:id="196" w:name="_Toc414010582"/>
      <w:proofErr w:type="spellStart"/>
      <w:r>
        <w:t>Myriad</w:t>
      </w:r>
      <w:r w:rsidR="00F7523A">
        <w:t>RF</w:t>
      </w:r>
      <w:proofErr w:type="spellEnd"/>
      <w:r w:rsidR="00A30C5F">
        <w:t xml:space="preserve"> hardware</w:t>
      </w:r>
      <w:bookmarkEnd w:id="196"/>
    </w:p>
    <w:p w:rsidR="00264C55" w:rsidRDefault="00254474">
      <w:pPr>
        <w:pStyle w:val="Heading3"/>
      </w:pPr>
      <w:bookmarkStart w:id="197" w:name="_Toc414010583"/>
      <w:r>
        <w:t>Layout</w:t>
      </w:r>
      <w:bookmarkEnd w:id="197"/>
    </w:p>
    <w:p w:rsidR="005A5115" w:rsidRDefault="005A5115" w:rsidP="005A5115">
      <w:r>
        <w:t xml:space="preserve">RASDR </w:t>
      </w:r>
      <w:r w:rsidR="00AC58F2">
        <w:t xml:space="preserve">uses </w:t>
      </w:r>
      <w:r w:rsidR="0013695A">
        <w:t xml:space="preserve">the </w:t>
      </w:r>
      <w:proofErr w:type="spellStart"/>
      <w:r w:rsidR="0013695A">
        <w:t>Myriad</w:t>
      </w:r>
      <w:r>
        <w:t>RF</w:t>
      </w:r>
      <w:proofErr w:type="spellEnd"/>
      <w:r>
        <w:t xml:space="preserve"> </w:t>
      </w:r>
      <w:proofErr w:type="gramStart"/>
      <w:r>
        <w:t>board</w:t>
      </w:r>
      <w:proofErr w:type="gramEnd"/>
      <w:sdt>
        <w:sdtPr>
          <w:id w:val="176356979"/>
          <w:citation/>
        </w:sdtPr>
        <w:sdtContent>
          <w:r w:rsidR="00E152C1">
            <w:fldChar w:fldCharType="begin"/>
          </w:r>
          <w:r w:rsidR="003677E8">
            <w:instrText xml:space="preserve"> CITATION Lim \l 1033  </w:instrText>
          </w:r>
          <w:r w:rsidR="00E152C1">
            <w:fldChar w:fldCharType="separate"/>
          </w:r>
          <w:r w:rsidR="001511D2" w:rsidRPr="001511D2">
            <w:rPr>
              <w:noProof/>
            </w:rPr>
            <w:t>[20]</w:t>
          </w:r>
          <w:r w:rsidR="00E152C1">
            <w:rPr>
              <w:noProof/>
            </w:rPr>
            <w:fldChar w:fldCharType="end"/>
          </w:r>
        </w:sdtContent>
      </w:sdt>
      <w:r w:rsidR="009D205E">
        <w:t xml:space="preserve"> for RF digitations and front-end processing.</w:t>
      </w:r>
      <w:r w:rsidR="00390A78">
        <w:t xml:space="preserve"> </w:t>
      </w:r>
    </w:p>
    <w:p w:rsidR="00390A78" w:rsidRDefault="005A5115" w:rsidP="00390A78">
      <w:pPr>
        <w:keepNext/>
        <w:jc w:val="center"/>
      </w:pPr>
      <w:r>
        <w:rPr>
          <w:noProof/>
        </w:rPr>
        <w:drawing>
          <wp:inline distT="0" distB="0" distL="0" distR="0" wp14:anchorId="2858DC29" wp14:editId="7402C75D">
            <wp:extent cx="2074878" cy="1793843"/>
            <wp:effectExtent l="0" t="0" r="0" b="0"/>
            <wp:docPr id="1" name="Picture 1" descr="https://myriadrf.org/app/uploads/2014/10/MyriadRF1-front-30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riadrf.org/app/uploads/2014/10/MyriadRF1-front-300h.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78512" cy="1796984"/>
                    </a:xfrm>
                    <a:prstGeom prst="rect">
                      <a:avLst/>
                    </a:prstGeom>
                    <a:noFill/>
                    <a:ln>
                      <a:noFill/>
                    </a:ln>
                  </pic:spPr>
                </pic:pic>
              </a:graphicData>
            </a:graphic>
          </wp:inline>
        </w:drawing>
      </w:r>
    </w:p>
    <w:p w:rsidR="005A5115" w:rsidRDefault="00390A78" w:rsidP="00390A78">
      <w:pPr>
        <w:pStyle w:val="Caption"/>
      </w:pPr>
      <w:bookmarkStart w:id="198" w:name="_Ref412802316"/>
      <w:bookmarkStart w:id="199" w:name="_Ref412802309"/>
      <w:bookmarkStart w:id="200" w:name="_Toc413064050"/>
      <w:bookmarkStart w:id="201" w:name="_Toc414010623"/>
      <w:proofErr w:type="gramStart"/>
      <w:r>
        <w:t xml:space="preserve">Figure </w:t>
      </w:r>
      <w:r w:rsidR="00E152C1">
        <w:fldChar w:fldCharType="begin"/>
      </w:r>
      <w:r>
        <w:instrText xml:space="preserve"> SEQ Figure \* ARABIC </w:instrText>
      </w:r>
      <w:r w:rsidR="00E152C1">
        <w:fldChar w:fldCharType="separate"/>
      </w:r>
      <w:r w:rsidR="00492970">
        <w:rPr>
          <w:noProof/>
        </w:rPr>
        <w:t>4</w:t>
      </w:r>
      <w:r w:rsidR="00E152C1">
        <w:fldChar w:fldCharType="end"/>
      </w:r>
      <w:bookmarkEnd w:id="198"/>
      <w:r>
        <w:t>.</w:t>
      </w:r>
      <w:proofErr w:type="gramEnd"/>
      <w:r>
        <w:t xml:space="preserve"> The Myriad-RF board was manufactured in several versions. SARA boards produced in 2014 are matched to the </w:t>
      </w:r>
      <w:proofErr w:type="spellStart"/>
      <w:r>
        <w:t>DigiRED</w:t>
      </w:r>
      <w:proofErr w:type="spellEnd"/>
      <w:r>
        <w:t xml:space="preserve"> board.</w:t>
      </w:r>
      <w:bookmarkEnd w:id="199"/>
      <w:bookmarkEnd w:id="200"/>
      <w:r w:rsidR="0013695A">
        <w:t xml:space="preserve">  Earlier versions may require addition of a simple dongle with extra resistors.</w:t>
      </w:r>
      <w:bookmarkEnd w:id="201"/>
    </w:p>
    <w:p w:rsidR="005A5115" w:rsidRDefault="00390A78"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 xml:space="preserve">Shown above in </w:t>
      </w:r>
      <w:r w:rsidR="00C476A5">
        <w:fldChar w:fldCharType="begin"/>
      </w:r>
      <w:r w:rsidR="00C476A5">
        <w:instrText xml:space="preserve"> REF _Ref412802316 \h  \* MERGEFORMAT </w:instrText>
      </w:r>
      <w:r w:rsidR="00C476A5">
        <w:fldChar w:fldCharType="separate"/>
      </w:r>
      <w:r w:rsidR="00492970" w:rsidRPr="00492970">
        <w:rPr>
          <w:rFonts w:eastAsiaTheme="minorHAnsi"/>
          <w:lang w:val="en-US" w:eastAsia="en-US"/>
        </w:rPr>
        <w:t>Figure 4</w:t>
      </w:r>
      <w:r w:rsidR="00C476A5">
        <w:fldChar w:fldCharType="end"/>
      </w:r>
      <w:r w:rsidR="00022324">
        <w:rPr>
          <w:rFonts w:eastAsiaTheme="minorHAnsi"/>
          <w:lang w:val="en-US" w:eastAsia="en-US"/>
        </w:rPr>
        <w:t xml:space="preserve"> t</w:t>
      </w:r>
      <w:r w:rsidR="005A5115" w:rsidRPr="005A5115">
        <w:rPr>
          <w:rFonts w:eastAsiaTheme="minorHAnsi"/>
          <w:lang w:val="en-US" w:eastAsia="en-US"/>
        </w:rPr>
        <w:t>he Myriad–RF 1 board is a multi-band, multi-standard RF module, based on the state of the art </w:t>
      </w:r>
      <w:hyperlink r:id="rId28" w:tgtFrame="_blank" w:history="1">
        <w:r w:rsidR="005A5115" w:rsidRPr="005A5115">
          <w:rPr>
            <w:rFonts w:eastAsiaTheme="minorHAnsi"/>
            <w:lang w:val="en-US" w:eastAsia="en-US"/>
          </w:rPr>
          <w:t>LMS6002D</w:t>
        </w:r>
      </w:hyperlink>
      <w:r w:rsidR="00022324">
        <w:rPr>
          <w:rFonts w:eastAsiaTheme="minorHAnsi"/>
          <w:lang w:val="en-US" w:eastAsia="en-US"/>
        </w:rPr>
        <w:t xml:space="preserve"> </w:t>
      </w:r>
      <w:r w:rsidR="005A5115" w:rsidRPr="005A5115">
        <w:rPr>
          <w:rFonts w:eastAsiaTheme="minorHAnsi"/>
          <w:lang w:val="en-US" w:eastAsia="en-US"/>
        </w:rPr>
        <w:t>transceiver IC by Lime Microsystems. It has one RF broadband output, one RF broadband input with digital baseband interface, established via standard connector </w:t>
      </w:r>
      <w:hyperlink r:id="rId29" w:tgtFrame="_blank" w:history="1">
        <w:r w:rsidR="005A5115" w:rsidRPr="005A5115">
          <w:rPr>
            <w:rFonts w:eastAsiaTheme="minorHAnsi"/>
            <w:lang w:val="en-US" w:eastAsia="en-US"/>
          </w:rPr>
          <w:t>FX10A-80P</w:t>
        </w:r>
      </w:hyperlink>
      <w:r w:rsidR="005A5115" w:rsidRPr="005A5115">
        <w:rPr>
          <w:rFonts w:eastAsiaTheme="minorHAnsi"/>
          <w:lang w:val="en-US" w:eastAsia="en-US"/>
        </w:rPr>
        <w:t xml:space="preserve">. The board also provides the user with pin headers for power </w:t>
      </w:r>
      <w:r w:rsidR="005A5115" w:rsidRPr="005A5115">
        <w:rPr>
          <w:rFonts w:eastAsiaTheme="minorHAnsi"/>
          <w:lang w:val="en-US" w:eastAsia="en-US"/>
        </w:rPr>
        <w:lastRenderedPageBreak/>
        <w:t xml:space="preserve">supply, reference clock, analog I/Q input/output and SPI interface connections. It contains everything needed for it to be connected to baseband (BB) chipsets, FPGAs or to run in </w:t>
      </w:r>
      <w:proofErr w:type="gramStart"/>
      <w:r w:rsidR="005A5115" w:rsidRPr="005A5115">
        <w:rPr>
          <w:rFonts w:eastAsiaTheme="minorHAnsi"/>
          <w:lang w:val="en-US" w:eastAsia="en-US"/>
        </w:rPr>
        <w:t>an</w:t>
      </w:r>
      <w:proofErr w:type="gramEnd"/>
      <w:r w:rsidR="005A5115" w:rsidRPr="005A5115">
        <w:rPr>
          <w:rFonts w:eastAsiaTheme="minorHAnsi"/>
          <w:lang w:val="en-US" w:eastAsia="en-US"/>
        </w:rPr>
        <w:t xml:space="preserve"> standalone mode.</w:t>
      </w:r>
    </w:p>
    <w:p w:rsidR="009D205E" w:rsidRPr="005A5115" w:rsidRDefault="009D205E"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 xml:space="preserve">Specifications are as shown in </w:t>
      </w:r>
      <w:r w:rsidR="00E152C1">
        <w:rPr>
          <w:rFonts w:eastAsiaTheme="minorHAnsi"/>
          <w:lang w:val="en-US" w:eastAsia="en-US"/>
        </w:rPr>
        <w:fldChar w:fldCharType="begin"/>
      </w:r>
      <w:r>
        <w:rPr>
          <w:rFonts w:eastAsiaTheme="minorHAnsi"/>
          <w:lang w:val="en-US" w:eastAsia="en-US"/>
        </w:rPr>
        <w:instrText xml:space="preserve"> REF _Ref412801885 \h </w:instrText>
      </w:r>
      <w:r w:rsidR="00E152C1">
        <w:rPr>
          <w:rFonts w:eastAsiaTheme="minorHAnsi"/>
          <w:lang w:val="en-US" w:eastAsia="en-US"/>
        </w:rPr>
      </w:r>
      <w:r w:rsidR="00E152C1">
        <w:rPr>
          <w:rFonts w:eastAsiaTheme="minorHAnsi"/>
          <w:lang w:val="en-US" w:eastAsia="en-US"/>
        </w:rPr>
        <w:fldChar w:fldCharType="separate"/>
      </w:r>
      <w:r w:rsidR="00492970">
        <w:t xml:space="preserve">Table </w:t>
      </w:r>
      <w:r w:rsidR="00492970">
        <w:rPr>
          <w:noProof/>
        </w:rPr>
        <w:t>5</w:t>
      </w:r>
      <w:r w:rsidR="00E152C1">
        <w:rPr>
          <w:rFonts w:eastAsiaTheme="minorHAnsi"/>
          <w:lang w:val="en-US" w:eastAsia="en-US"/>
        </w:rPr>
        <w:fldChar w:fldCharType="end"/>
      </w:r>
      <w:r>
        <w:rPr>
          <w:rFonts w:eastAsiaTheme="minorHAnsi"/>
          <w:lang w:val="en-US" w:eastAsia="en-US"/>
        </w:rPr>
        <w:t>:</w:t>
      </w:r>
    </w:p>
    <w:tbl>
      <w:tblPr>
        <w:tblStyle w:val="TableGrid"/>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8"/>
        <w:gridCol w:w="6678"/>
      </w:tblGrid>
      <w:tr w:rsidR="00022324" w:rsidRPr="00022324" w:rsidTr="00E45ED4">
        <w:trPr>
          <w:trHeight w:val="379"/>
        </w:trPr>
        <w:tc>
          <w:tcPr>
            <w:tcW w:w="264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Item</w:t>
            </w:r>
          </w:p>
        </w:tc>
        <w:tc>
          <w:tcPr>
            <w:tcW w:w="667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Specification</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Transceiver</w:t>
            </w:r>
          </w:p>
        </w:tc>
        <w:tc>
          <w:tcPr>
            <w:tcW w:w="6678" w:type="dxa"/>
            <w:shd w:val="clear" w:color="auto" w:fill="auto"/>
            <w:vAlign w:val="center"/>
          </w:tcPr>
          <w:p w:rsidR="005A5115" w:rsidRPr="00022324" w:rsidRDefault="00022324" w:rsidP="009D205E">
            <w:pPr>
              <w:spacing w:after="200" w:line="276" w:lineRule="auto"/>
              <w:rPr>
                <w:sz w:val="20"/>
                <w:szCs w:val="20"/>
              </w:rPr>
            </w:pPr>
            <w:r>
              <w:rPr>
                <w:sz w:val="20"/>
                <w:szCs w:val="20"/>
              </w:rPr>
              <w:t xml:space="preserve">Lime Micro </w:t>
            </w:r>
            <w:r w:rsidR="0044053D" w:rsidRPr="0044053D">
              <w:rPr>
                <w:sz w:val="20"/>
                <w:szCs w:val="20"/>
              </w:rPr>
              <w:t>LMS6002D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Bandwidth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300 MHz to 3800 MHz</w:t>
            </w:r>
          </w:p>
        </w:tc>
      </w:tr>
      <w:tr w:rsidR="005A5115" w:rsidRPr="00022324" w:rsidTr="00E45ED4">
        <w:trPr>
          <w:cantSplit/>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Baseband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Programmable (16 selections); 0.75 – 14 MHz, Bypass mode</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Module Control</w:t>
            </w:r>
          </w:p>
        </w:tc>
        <w:tc>
          <w:tcPr>
            <w:tcW w:w="6678" w:type="dxa"/>
            <w:vAlign w:val="center"/>
          </w:tcPr>
          <w:p w:rsidR="005A5115" w:rsidRPr="00022324" w:rsidRDefault="0044053D" w:rsidP="009D205E">
            <w:pPr>
              <w:spacing w:after="200" w:line="276" w:lineRule="auto"/>
              <w:rPr>
                <w:sz w:val="20"/>
                <w:szCs w:val="20"/>
                <w:lang w:val="it-IT"/>
              </w:rPr>
            </w:pPr>
            <w:r w:rsidRPr="0044053D">
              <w:rPr>
                <w:sz w:val="20"/>
                <w:szCs w:val="20"/>
                <w:lang w:val="it-IT"/>
              </w:rPr>
              <w:t> Via SPI interface via DigiRed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Reference Clock frequency</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23 – 41 MHz (10 MHz only for external Reference unless specific frequencies are programmed.)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Input Voltage</w:t>
            </w:r>
          </w:p>
        </w:tc>
        <w:tc>
          <w:tcPr>
            <w:tcW w:w="6678" w:type="dxa"/>
            <w:vAlign w:val="center"/>
          </w:tcPr>
          <w:p w:rsidR="00022324" w:rsidRDefault="0044053D" w:rsidP="009D205E">
            <w:pPr>
              <w:rPr>
                <w:sz w:val="20"/>
                <w:szCs w:val="20"/>
              </w:rPr>
            </w:pPr>
            <w:r w:rsidRPr="0044053D">
              <w:rPr>
                <w:sz w:val="20"/>
                <w:szCs w:val="20"/>
              </w:rPr>
              <w:t xml:space="preserve">5 </w:t>
            </w:r>
            <w:proofErr w:type="gramStart"/>
            <w:r w:rsidRPr="0044053D">
              <w:rPr>
                <w:sz w:val="20"/>
                <w:szCs w:val="20"/>
              </w:rPr>
              <w:t>V(</w:t>
            </w:r>
            <w:proofErr w:type="gramEnd"/>
            <w:r w:rsidRPr="0044053D">
              <w:rPr>
                <w:sz w:val="20"/>
                <w:szCs w:val="20"/>
              </w:rPr>
              <w:t>recommended)</w:t>
            </w:r>
            <w:r w:rsidR="00022324">
              <w:rPr>
                <w:sz w:val="20"/>
                <w:szCs w:val="20"/>
              </w:rPr>
              <w:t>.</w:t>
            </w:r>
          </w:p>
          <w:p w:rsidR="00264C55" w:rsidRDefault="0044053D">
            <w:pPr>
              <w:rPr>
                <w:sz w:val="20"/>
                <w:szCs w:val="20"/>
              </w:rPr>
            </w:pPr>
            <w:r w:rsidRPr="0044053D">
              <w:rPr>
                <w:sz w:val="20"/>
                <w:szCs w:val="20"/>
              </w:rPr>
              <w:t xml:space="preserve"> The Myriad–RF 1 board is powered through the </w:t>
            </w:r>
            <w:r w:rsidR="00357253">
              <w:rPr>
                <w:sz w:val="20"/>
                <w:szCs w:val="20"/>
              </w:rPr>
              <w:t>RASDR</w:t>
            </w:r>
            <w:r w:rsidRPr="0044053D">
              <w:rPr>
                <w:sz w:val="20"/>
                <w:szCs w:val="20"/>
              </w:rPr>
              <w:t xml:space="preserve"> USB </w:t>
            </w:r>
            <w:r w:rsidR="00357253">
              <w:rPr>
                <w:sz w:val="20"/>
                <w:szCs w:val="20"/>
              </w:rPr>
              <w:t>cable</w:t>
            </w:r>
            <w:r w:rsidRPr="0044053D">
              <w:rPr>
                <w:sz w:val="20"/>
                <w:szCs w:val="20"/>
              </w:rPr>
              <w:t>.</w:t>
            </w:r>
          </w:p>
        </w:tc>
      </w:tr>
      <w:tr w:rsidR="00D84966" w:rsidRPr="00022324" w:rsidTr="00E45ED4">
        <w:trPr>
          <w:trHeight w:val="460"/>
        </w:trPr>
        <w:tc>
          <w:tcPr>
            <w:tcW w:w="2648" w:type="dxa"/>
            <w:shd w:val="clear" w:color="auto" w:fill="auto"/>
            <w:vAlign w:val="center"/>
          </w:tcPr>
          <w:p w:rsidR="00D84966" w:rsidRPr="00022324" w:rsidRDefault="0044053D" w:rsidP="009D205E">
            <w:pPr>
              <w:spacing w:after="200" w:line="276" w:lineRule="auto"/>
              <w:rPr>
                <w:sz w:val="20"/>
                <w:szCs w:val="20"/>
              </w:rPr>
            </w:pPr>
            <w:r w:rsidRPr="0044053D">
              <w:rPr>
                <w:sz w:val="20"/>
                <w:szCs w:val="20"/>
              </w:rPr>
              <w:t>Dimensions</w:t>
            </w:r>
          </w:p>
        </w:tc>
        <w:tc>
          <w:tcPr>
            <w:tcW w:w="6678" w:type="dxa"/>
            <w:vAlign w:val="center"/>
          </w:tcPr>
          <w:p w:rsidR="00D84966" w:rsidRPr="00022324" w:rsidRDefault="0044053D" w:rsidP="009D205E">
            <w:pPr>
              <w:spacing w:after="200" w:line="276" w:lineRule="auto"/>
              <w:rPr>
                <w:sz w:val="20"/>
                <w:szCs w:val="20"/>
              </w:rPr>
            </w:pPr>
            <w:r w:rsidRPr="0044053D">
              <w:rPr>
                <w:sz w:val="20"/>
                <w:szCs w:val="20"/>
              </w:rPr>
              <w:t>5.5x5.5 cm</w:t>
            </w:r>
          </w:p>
        </w:tc>
      </w:tr>
    </w:tbl>
    <w:p w:rsidR="00AC58F2" w:rsidRDefault="009D205E" w:rsidP="009D205E">
      <w:pPr>
        <w:pStyle w:val="Caption"/>
        <w:rPr>
          <w:rStyle w:val="Strong"/>
          <w:rFonts w:ascii="Georgia" w:eastAsiaTheme="majorEastAsia" w:hAnsi="Georgia"/>
          <w:color w:val="2E2D2C"/>
          <w:sz w:val="27"/>
          <w:szCs w:val="27"/>
        </w:rPr>
      </w:pPr>
      <w:bookmarkStart w:id="202" w:name="_Ref412801885"/>
      <w:bookmarkStart w:id="203" w:name="_Toc414010652"/>
      <w:r>
        <w:t xml:space="preserve">Table </w:t>
      </w:r>
      <w:fldSimple w:instr=" SEQ Table \* ARABIC ">
        <w:r w:rsidR="00492970">
          <w:rPr>
            <w:noProof/>
          </w:rPr>
          <w:t>5</w:t>
        </w:r>
      </w:fldSimple>
      <w:bookmarkEnd w:id="202"/>
      <w:r w:rsidR="0013695A">
        <w:t xml:space="preserve"> </w:t>
      </w:r>
      <w:proofErr w:type="spellStart"/>
      <w:r w:rsidR="0013695A">
        <w:t>Myriad</w:t>
      </w:r>
      <w:r>
        <w:t>RF</w:t>
      </w:r>
      <w:proofErr w:type="spellEnd"/>
      <w:r>
        <w:t xml:space="preserve"> specifications.</w:t>
      </w:r>
      <w:bookmarkEnd w:id="203"/>
    </w:p>
    <w:p w:rsidR="005A5115" w:rsidRPr="00A9576C" w:rsidRDefault="00A9576C" w:rsidP="00254474">
      <w:pPr>
        <w:pStyle w:val="Heading3"/>
      </w:pPr>
      <w:bookmarkStart w:id="204" w:name="_Toc414010584"/>
      <w:r>
        <w:rPr>
          <w:rStyle w:val="Strong"/>
          <w:b/>
          <w:bCs/>
        </w:rPr>
        <w:t>I</w:t>
      </w:r>
      <w:r w:rsidR="00AC58F2" w:rsidRPr="00A9576C">
        <w:rPr>
          <w:rStyle w:val="Strong"/>
          <w:b/>
          <w:bCs/>
        </w:rPr>
        <w:t>nput/output</w:t>
      </w:r>
      <w:bookmarkEnd w:id="204"/>
    </w:p>
    <w:p w:rsidR="005A5115" w:rsidRDefault="00E152C1" w:rsidP="006357CB">
      <w:r>
        <w:fldChar w:fldCharType="begin"/>
      </w:r>
      <w:r w:rsidR="00022324">
        <w:instrText xml:space="preserve"> REF _Ref413323314 \h </w:instrText>
      </w:r>
      <w:r>
        <w:fldChar w:fldCharType="separate"/>
      </w:r>
      <w:r w:rsidR="00492970">
        <w:t xml:space="preserve">Figure </w:t>
      </w:r>
      <w:r w:rsidR="00492970">
        <w:rPr>
          <w:noProof/>
        </w:rPr>
        <w:t>5</w:t>
      </w:r>
      <w:r>
        <w:fldChar w:fldCharType="end"/>
      </w:r>
      <w:r w:rsidR="00022324">
        <w:t xml:space="preserve"> </w:t>
      </w:r>
      <w:r w:rsidR="005A5115">
        <w:t xml:space="preserve">and </w:t>
      </w:r>
      <w:r>
        <w:fldChar w:fldCharType="begin"/>
      </w:r>
      <w:r w:rsidR="006357CB">
        <w:instrText xml:space="preserve"> REF _Ref412790711 \h </w:instrText>
      </w:r>
      <w:r>
        <w:fldChar w:fldCharType="separate"/>
      </w:r>
      <w:r w:rsidR="00492970">
        <w:t xml:space="preserve">Table </w:t>
      </w:r>
      <w:r w:rsidR="00492970">
        <w:rPr>
          <w:noProof/>
        </w:rPr>
        <w:t>6</w:t>
      </w:r>
      <w:r>
        <w:fldChar w:fldCharType="end"/>
      </w:r>
      <w:r w:rsidR="005A5115" w:rsidRPr="006357CB">
        <w:t xml:space="preserve"> </w:t>
      </w:r>
      <w:r w:rsidR="005A5115">
        <w:t xml:space="preserve">below provide key </w:t>
      </w:r>
      <w:proofErr w:type="spellStart"/>
      <w:r w:rsidR="005A5115">
        <w:t>Input/Output</w:t>
      </w:r>
      <w:proofErr w:type="spellEnd"/>
      <w:r w:rsidR="005A5115">
        <w:t xml:space="preserve"> configurations, connector assignments and descriptions. The analog differential IQ interface is available on Myriad-RF board and provided via X3 and X4 connectors. X6 and X7 are the RF connectors for receive input and transmitter output, clearly marked in the picture. The front end switches are configurable for selecting Receiver inputs and Transmitter outputs via GPIO’s which in turn can be controlled via the X3 connector.</w:t>
      </w:r>
    </w:p>
    <w:p w:rsidR="00264C55" w:rsidRDefault="00AC58F2">
      <w:pPr>
        <w:pStyle w:val="NormalWeb"/>
        <w:shd w:val="clear" w:color="auto" w:fill="FFFFFF"/>
        <w:spacing w:before="0" w:beforeAutospacing="0" w:after="420" w:afterAutospacing="0" w:line="432" w:lineRule="atLeast"/>
        <w:jc w:val="center"/>
        <w:rPr>
          <w:rFonts w:ascii="Georgia" w:hAnsi="Georgia"/>
          <w:color w:val="2E2D2C"/>
          <w:sz w:val="27"/>
          <w:szCs w:val="27"/>
        </w:rPr>
      </w:pPr>
      <w:r>
        <w:rPr>
          <w:noProof/>
          <w:lang w:val="en-US" w:eastAsia="en-US"/>
        </w:rPr>
        <w:lastRenderedPageBreak/>
        <w:drawing>
          <wp:inline distT="0" distB="0" distL="0" distR="0" wp14:anchorId="29A73D03" wp14:editId="0FDC6A18">
            <wp:extent cx="4495800" cy="2253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srcRect l="5384" t="4902" r="4032"/>
                    <a:stretch/>
                  </pic:blipFill>
                  <pic:spPr bwMode="auto">
                    <a:xfrm>
                      <a:off x="0" y="0"/>
                      <a:ext cx="4503328" cy="2257482"/>
                    </a:xfrm>
                    <a:prstGeom prst="rect">
                      <a:avLst/>
                    </a:prstGeom>
                    <a:ln>
                      <a:noFill/>
                    </a:ln>
                    <a:extLst>
                      <a:ext uri="{53640926-AAD7-44D8-BBD7-CCE9431645EC}">
                        <a14:shadowObscured xmlns:a14="http://schemas.microsoft.com/office/drawing/2010/main"/>
                      </a:ext>
                    </a:extLst>
                  </pic:spPr>
                </pic:pic>
              </a:graphicData>
            </a:graphic>
          </wp:inline>
        </w:drawing>
      </w:r>
    </w:p>
    <w:p w:rsidR="006357CB" w:rsidRDefault="006357CB" w:rsidP="00EE5DCB">
      <w:pPr>
        <w:pStyle w:val="Caption"/>
        <w:rPr>
          <w:rFonts w:ascii="Georgia" w:hAnsi="Georgia"/>
          <w:color w:val="2E2D2C"/>
          <w:sz w:val="27"/>
          <w:szCs w:val="27"/>
        </w:rPr>
      </w:pPr>
      <w:bookmarkStart w:id="205" w:name="_Ref413323314"/>
      <w:bookmarkStart w:id="206" w:name="_Ref412790471"/>
      <w:bookmarkStart w:id="207" w:name="_Toc413064051"/>
      <w:bookmarkStart w:id="208" w:name="_Toc414010624"/>
      <w:r>
        <w:t xml:space="preserve">Figure </w:t>
      </w:r>
      <w:fldSimple w:instr=" SEQ Figure \* ARABIC ">
        <w:r w:rsidR="00492970">
          <w:rPr>
            <w:noProof/>
          </w:rPr>
          <w:t>5</w:t>
        </w:r>
      </w:fldSimple>
      <w:bookmarkEnd w:id="205"/>
      <w:r w:rsidR="0013695A">
        <w:t xml:space="preserve"> The </w:t>
      </w:r>
      <w:proofErr w:type="spellStart"/>
      <w:r w:rsidR="0013695A">
        <w:t>Myriad</w:t>
      </w:r>
      <w:r>
        <w:t>RF</w:t>
      </w:r>
      <w:proofErr w:type="spellEnd"/>
      <w:r>
        <w:t xml:space="preserve"> board is the RF section of RASDR</w:t>
      </w:r>
      <w:r w:rsidR="00DB1EEC">
        <w:t xml:space="preserve">, and interfaces directly to </w:t>
      </w:r>
      <w:proofErr w:type="spellStart"/>
      <w:r w:rsidR="00DB1EEC">
        <w:t>DigiRED</w:t>
      </w:r>
      <w:proofErr w:type="spellEnd"/>
      <w:r w:rsidR="00DB1EEC">
        <w:t xml:space="preserve"> via the X3 </w:t>
      </w:r>
      <w:proofErr w:type="gramStart"/>
      <w:r w:rsidR="00DB1EEC">
        <w:t>connector .</w:t>
      </w:r>
      <w:proofErr w:type="gramEnd"/>
      <w:r w:rsidR="00DB1EEC">
        <w:t xml:space="preserve">  The SMA connectors are for transmit and receive sections. Only receive operations are currently supported by the RASDR team</w:t>
      </w:r>
      <w:r>
        <w:t>.</w:t>
      </w:r>
      <w:bookmarkEnd w:id="206"/>
      <w:bookmarkEnd w:id="207"/>
      <w:bookmarkEnd w:id="208"/>
    </w:p>
    <w:tbl>
      <w:tblPr>
        <w:tblW w:w="959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7"/>
        <w:gridCol w:w="1562"/>
        <w:gridCol w:w="6925"/>
      </w:tblGrid>
      <w:tr w:rsidR="005A5115" w:rsidRPr="00022324" w:rsidTr="00022324">
        <w:trPr>
          <w:cantSplit/>
          <w:trHeight w:val="466"/>
          <w:jc w:val="center"/>
        </w:trPr>
        <w:tc>
          <w:tcPr>
            <w:tcW w:w="1107"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17"/>
              <w:rPr>
                <w:sz w:val="20"/>
                <w:szCs w:val="20"/>
              </w:rPr>
            </w:pPr>
            <w:r w:rsidRPr="0044053D">
              <w:rPr>
                <w:rStyle w:val="Strong"/>
                <w:rFonts w:eastAsiaTheme="majorEastAsia"/>
                <w:sz w:val="20"/>
                <w:szCs w:val="20"/>
              </w:rPr>
              <w:t>Connector</w:t>
            </w:r>
          </w:p>
        </w:tc>
        <w:tc>
          <w:tcPr>
            <w:tcW w:w="1562"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4"/>
              <w:rPr>
                <w:sz w:val="20"/>
                <w:szCs w:val="20"/>
              </w:rPr>
            </w:pPr>
            <w:r w:rsidRPr="0044053D">
              <w:rPr>
                <w:rStyle w:val="Strong"/>
                <w:rFonts w:eastAsiaTheme="majorEastAsia"/>
                <w:sz w:val="20"/>
                <w:szCs w:val="20"/>
              </w:rPr>
              <w:t>Name</w:t>
            </w:r>
          </w:p>
        </w:tc>
        <w:tc>
          <w:tcPr>
            <w:tcW w:w="6925"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2"/>
              <w:rPr>
                <w:sz w:val="20"/>
                <w:szCs w:val="20"/>
              </w:rPr>
            </w:pPr>
            <w:r w:rsidRPr="0044053D">
              <w:rPr>
                <w:rStyle w:val="Strong"/>
                <w:rFonts w:eastAsiaTheme="majorEastAsia"/>
                <w:sz w:val="20"/>
                <w:szCs w:val="20"/>
              </w:rPr>
              <w:t>Description</w:t>
            </w:r>
          </w:p>
        </w:tc>
      </w:tr>
      <w:tr w:rsidR="005A5115" w:rsidRPr="00022324" w:rsidTr="00022324">
        <w:trPr>
          <w:cantSplit/>
          <w:trHeight w:val="40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X2</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+5 V supply</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External +5 V supply. Supplied via </w:t>
            </w:r>
            <w:proofErr w:type="spellStart"/>
            <w:r w:rsidRPr="0044053D">
              <w:rPr>
                <w:sz w:val="20"/>
                <w:szCs w:val="20"/>
              </w:rPr>
              <w:t>DigiRed</w:t>
            </w:r>
            <w:proofErr w:type="spellEnd"/>
          </w:p>
        </w:tc>
      </w:tr>
      <w:tr w:rsidR="005A5115" w:rsidRPr="00022324" w:rsidTr="00022324">
        <w:trPr>
          <w:cantSplit/>
          <w:trHeight w:val="58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X3</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Digital I/O</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The FX10A-80P is a standard connector used to interface the RF board directly to interface board or any other baseband board. Used by </w:t>
            </w:r>
            <w:proofErr w:type="spellStart"/>
            <w:r w:rsidRPr="0044053D">
              <w:rPr>
                <w:sz w:val="20"/>
                <w:szCs w:val="20"/>
              </w:rPr>
              <w:t>DigiRed</w:t>
            </w:r>
            <w:proofErr w:type="spellEnd"/>
            <w:r w:rsidRPr="0044053D">
              <w:rPr>
                <w:sz w:val="20"/>
                <w:szCs w:val="20"/>
              </w:rPr>
              <w:t xml:space="preserve">. For details see </w:t>
            </w:r>
            <w:r w:rsidR="00357253">
              <w:rPr>
                <w:sz w:val="20"/>
                <w:szCs w:val="20"/>
              </w:rPr>
              <w:t>appendix 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X4</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supply Transmit analog I/Q </w:t>
            </w:r>
            <w:proofErr w:type="gramStart"/>
            <w:r w:rsidRPr="0044053D">
              <w:rPr>
                <w:sz w:val="20"/>
                <w:szCs w:val="20"/>
              </w:rPr>
              <w:t>signals</w:t>
            </w:r>
            <w:proofErr w:type="gramEnd"/>
            <w:r w:rsidRPr="0044053D">
              <w:rPr>
                <w:sz w:val="20"/>
                <w:szCs w:val="20"/>
              </w:rPr>
              <w:t>.</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X5</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RX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measure Receive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rFonts w:eastAsia="Times New Roman"/>
                <w:sz w:val="20"/>
                <w:szCs w:val="20"/>
                <w:lang w:val="en-GB" w:eastAsia="en-GB"/>
              </w:rPr>
            </w:pPr>
            <w:r w:rsidRPr="0044053D">
              <w:rPr>
                <w:rFonts w:eastAsia="Times New Roman"/>
                <w:sz w:val="20"/>
                <w:szCs w:val="20"/>
                <w:lang w:val="en-GB" w:eastAsia="en-GB"/>
              </w:rPr>
              <w:t>X6</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lang w:val="en-GB" w:eastAsia="en-GB"/>
              </w:rPr>
            </w:pPr>
            <w:r w:rsidRPr="0044053D">
              <w:rPr>
                <w:sz w:val="20"/>
                <w:szCs w:val="20"/>
                <w:lang w:val="en-GB" w:eastAsia="en-GB"/>
              </w:rPr>
              <w:t>RXTEST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rFonts w:eastAsia="Times New Roman"/>
                <w:sz w:val="20"/>
                <w:szCs w:val="20"/>
                <w:lang w:val="en-GB" w:eastAsia="en-GB"/>
              </w:rPr>
            </w:pPr>
            <w:r w:rsidRPr="0044053D">
              <w:rPr>
                <w:rFonts w:eastAsia="Times New Roman"/>
                <w:sz w:val="20"/>
                <w:szCs w:val="20"/>
                <w:lang w:val="en-GB" w:eastAsia="en-GB"/>
              </w:rPr>
              <w:t>SMA connector provides connection to low band or high band RX input. </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X7</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SMA connector that provides connection to low band or high band TX output. Not supported by the RASDR</w:t>
            </w:r>
            <w:r w:rsidR="00357253">
              <w:rPr>
                <w:sz w:val="20"/>
                <w:szCs w:val="20"/>
              </w:rPr>
              <w:t>2</w:t>
            </w:r>
            <w:r w:rsidRPr="0044053D">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X8</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CLK</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supply PLL clock externally. Use external clock on </w:t>
            </w:r>
            <w:proofErr w:type="spellStart"/>
            <w:r w:rsidRPr="0044053D">
              <w:rPr>
                <w:sz w:val="20"/>
                <w:szCs w:val="20"/>
              </w:rPr>
              <w:t>DigiRed</w:t>
            </w:r>
            <w:proofErr w:type="spellEnd"/>
            <w:r w:rsidRPr="0044053D">
              <w:rPr>
                <w:sz w:val="20"/>
                <w:szCs w:val="20"/>
              </w:rPr>
              <w:t xml:space="preserve"> connector.</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X9</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SPI</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control LMS6002DFN SPI registers externally. SPI register are controlled via X3 connector through </w:t>
            </w:r>
            <w:proofErr w:type="spellStart"/>
            <w:r w:rsidRPr="0044053D">
              <w:rPr>
                <w:sz w:val="20"/>
                <w:szCs w:val="20"/>
              </w:rPr>
              <w:t>DigiRed</w:t>
            </w:r>
            <w:proofErr w:type="spellEnd"/>
            <w:r w:rsidRPr="0044053D">
              <w:rPr>
                <w:sz w:val="20"/>
                <w:szCs w:val="20"/>
              </w:rPr>
              <w:t xml:space="preserve"> board. </w:t>
            </w:r>
          </w:p>
        </w:tc>
      </w:tr>
    </w:tbl>
    <w:p w:rsidR="006357CB" w:rsidRDefault="006357CB" w:rsidP="006357CB">
      <w:pPr>
        <w:pStyle w:val="Caption"/>
        <w:rPr>
          <w:rStyle w:val="Strong"/>
          <w:b/>
          <w:bCs/>
        </w:rPr>
      </w:pPr>
      <w:bookmarkStart w:id="209" w:name="_Ref412790711"/>
      <w:bookmarkStart w:id="210" w:name="_Toc414010653"/>
      <w:proofErr w:type="gramStart"/>
      <w:r>
        <w:t xml:space="preserve">Table </w:t>
      </w:r>
      <w:fldSimple w:instr=" SEQ Table \* ARABIC ">
        <w:r w:rsidR="00492970">
          <w:rPr>
            <w:noProof/>
          </w:rPr>
          <w:t>6</w:t>
        </w:r>
      </w:fldSimple>
      <w:bookmarkEnd w:id="209"/>
      <w:r>
        <w:t>.</w:t>
      </w:r>
      <w:proofErr w:type="gramEnd"/>
      <w:r>
        <w:t xml:space="preserve"> </w:t>
      </w:r>
      <w:r w:rsidRPr="00AF2002">
        <w:t>Myriad-RF Board Connector Assignments</w:t>
      </w:r>
      <w:bookmarkEnd w:id="210"/>
    </w:p>
    <w:p w:rsidR="005A5115" w:rsidRPr="00185B68" w:rsidRDefault="005A5115" w:rsidP="00185B68">
      <w:pPr>
        <w:pStyle w:val="Heading3"/>
      </w:pPr>
      <w:bookmarkStart w:id="211" w:name="_Toc414010585"/>
      <w:r w:rsidRPr="00185B68">
        <w:rPr>
          <w:rStyle w:val="Strong"/>
          <w:b/>
          <w:bCs/>
        </w:rPr>
        <w:t>Configuration</w:t>
      </w:r>
      <w:r w:rsidR="00185B68" w:rsidRPr="00185B68">
        <w:rPr>
          <w:rStyle w:val="Strong"/>
          <w:b/>
          <w:bCs/>
        </w:rPr>
        <w:t xml:space="preserve"> </w:t>
      </w:r>
      <w:r w:rsidR="00254474">
        <w:rPr>
          <w:rStyle w:val="Strong"/>
          <w:b/>
          <w:bCs/>
        </w:rPr>
        <w:t>[Advanced users]</w:t>
      </w:r>
      <w:bookmarkEnd w:id="211"/>
    </w:p>
    <w:p w:rsidR="00022324" w:rsidRDefault="0013695A" w:rsidP="00254474">
      <w:pPr>
        <w:rPr>
          <w:noProof/>
        </w:rPr>
      </w:pPr>
      <w:r>
        <w:t xml:space="preserve">The </w:t>
      </w:r>
      <w:proofErr w:type="spellStart"/>
      <w:proofErr w:type="gramStart"/>
      <w:r>
        <w:t>Myriad</w:t>
      </w:r>
      <w:r w:rsidR="00185B68">
        <w:t>RF</w:t>
      </w:r>
      <w:proofErr w:type="spellEnd"/>
      <w:r w:rsidR="00185B68">
        <w:t xml:space="preserve"> </w:t>
      </w:r>
      <w:r w:rsidR="00D84966">
        <w:t xml:space="preserve"> board</w:t>
      </w:r>
      <w:proofErr w:type="gramEnd"/>
      <w:r w:rsidR="00D84966">
        <w:t xml:space="preserve"> can be configured </w:t>
      </w:r>
      <w:r>
        <w:t>to a high level of</w:t>
      </w:r>
      <w:r w:rsidR="00254474">
        <w:t xml:space="preserve"> detail </w:t>
      </w:r>
      <w:r w:rsidR="00D84966">
        <w:t xml:space="preserve">through the </w:t>
      </w:r>
      <w:proofErr w:type="spellStart"/>
      <w:r w:rsidR="00D84966">
        <w:t>RASDRViewer</w:t>
      </w:r>
      <w:proofErr w:type="spellEnd"/>
      <w:r w:rsidR="00D84966">
        <w:t xml:space="preserve"> software</w:t>
      </w:r>
      <w:r>
        <w:t xml:space="preserve"> </w:t>
      </w:r>
      <w:r w:rsidR="00254474">
        <w:t xml:space="preserve">configuration utility </w:t>
      </w:r>
      <w:r>
        <w:t>via</w:t>
      </w:r>
      <w:r w:rsidR="00254474">
        <w:t xml:space="preserve"> the menu</w:t>
      </w:r>
      <w:r w:rsidR="00D84966">
        <w:t>. This contains the L</w:t>
      </w:r>
      <w:r w:rsidR="00A50E7A">
        <w:t xml:space="preserve">ime </w:t>
      </w:r>
      <w:r w:rsidR="00D84966">
        <w:t>M</w:t>
      </w:r>
      <w:r w:rsidR="00A50E7A">
        <w:t xml:space="preserve">icro </w:t>
      </w:r>
      <w:r w:rsidR="00D84966">
        <w:t>S</w:t>
      </w:r>
      <w:r w:rsidR="00A50E7A">
        <w:t>ystems (LMS)</w:t>
      </w:r>
      <w:r w:rsidR="00D84966">
        <w:t xml:space="preserve"> configuration utility that comes with the Myriad RF </w:t>
      </w:r>
      <w:proofErr w:type="gramStart"/>
      <w:r w:rsidR="00D84966">
        <w:t>board</w:t>
      </w:r>
      <w:proofErr w:type="gramEnd"/>
      <w:sdt>
        <w:sdtPr>
          <w:id w:val="176356954"/>
          <w:citation/>
        </w:sdtPr>
        <w:sdtContent>
          <w:r w:rsidR="00E152C1">
            <w:fldChar w:fldCharType="begin"/>
          </w:r>
          <w:r w:rsidR="003677E8">
            <w:instrText xml:space="preserve"> CITATION htt1 \l 1033  </w:instrText>
          </w:r>
          <w:r w:rsidR="00E152C1">
            <w:fldChar w:fldCharType="separate"/>
          </w:r>
          <w:r w:rsidR="001511D2" w:rsidRPr="001511D2">
            <w:rPr>
              <w:noProof/>
            </w:rPr>
            <w:t>[21]</w:t>
          </w:r>
          <w:r w:rsidR="00E152C1">
            <w:rPr>
              <w:noProof/>
            </w:rPr>
            <w:fldChar w:fldCharType="end"/>
          </w:r>
        </w:sdtContent>
      </w:sdt>
      <w:r w:rsidR="00A50E7A">
        <w:t xml:space="preserve">. </w:t>
      </w:r>
      <w:r w:rsidR="00254474">
        <w:rPr>
          <w:noProof/>
        </w:rPr>
        <w:t>Note however, that for normal users this is not needed as the main GUI takes care of all the settings needed to operate the receiver for most use cases.</w:t>
      </w:r>
    </w:p>
    <w:p w:rsidR="00022324" w:rsidRDefault="00022324">
      <w:pPr>
        <w:rPr>
          <w:noProof/>
        </w:rPr>
      </w:pPr>
      <w:r>
        <w:rPr>
          <w:noProof/>
        </w:rPr>
        <w:br w:type="page"/>
      </w:r>
    </w:p>
    <w:p w:rsidR="00F7523A" w:rsidRDefault="00F7523A" w:rsidP="00AE6BC9">
      <w:pPr>
        <w:pStyle w:val="Heading2"/>
      </w:pPr>
      <w:bookmarkStart w:id="212" w:name="_Toc413326124"/>
      <w:bookmarkStart w:id="213" w:name="_Toc413321909"/>
      <w:bookmarkStart w:id="214" w:name="_Toc413326125"/>
      <w:bookmarkStart w:id="215" w:name="_Toc413321910"/>
      <w:bookmarkStart w:id="216" w:name="_Toc413321949"/>
      <w:bookmarkStart w:id="217" w:name="_Toc413326126"/>
      <w:bookmarkStart w:id="218" w:name="_Toc413326166"/>
      <w:bookmarkStart w:id="219" w:name="_Toc413321911"/>
      <w:bookmarkStart w:id="220" w:name="_Toc413326127"/>
      <w:bookmarkStart w:id="221" w:name="_Toc414010586"/>
      <w:bookmarkEnd w:id="212"/>
      <w:bookmarkEnd w:id="213"/>
      <w:bookmarkEnd w:id="214"/>
      <w:bookmarkEnd w:id="215"/>
      <w:bookmarkEnd w:id="216"/>
      <w:bookmarkEnd w:id="217"/>
      <w:bookmarkEnd w:id="218"/>
      <w:bookmarkEnd w:id="219"/>
      <w:bookmarkEnd w:id="220"/>
      <w:proofErr w:type="spellStart"/>
      <w:r>
        <w:lastRenderedPageBreak/>
        <w:t>DigiRED</w:t>
      </w:r>
      <w:proofErr w:type="spellEnd"/>
      <w:r>
        <w:t xml:space="preserve"> </w:t>
      </w:r>
      <w:r w:rsidR="00A30C5F">
        <w:t>hardware</w:t>
      </w:r>
      <w:bookmarkEnd w:id="221"/>
    </w:p>
    <w:p w:rsidR="00A9576C" w:rsidRPr="00A9576C" w:rsidRDefault="00A9576C" w:rsidP="00A9576C">
      <w:pPr>
        <w:pStyle w:val="Heading3"/>
      </w:pPr>
      <w:bookmarkStart w:id="222" w:name="_Toc414010587"/>
      <w:r>
        <w:t>Input/output</w:t>
      </w:r>
      <w:bookmarkEnd w:id="222"/>
    </w:p>
    <w:p w:rsidR="00982869" w:rsidRDefault="00264C55" w:rsidP="00982869">
      <w:pPr>
        <w:jc w:val="center"/>
        <w:rPr>
          <w:noProof/>
        </w:rPr>
      </w:pPr>
      <w:r>
        <w:rPr>
          <w:noProof/>
        </w:rPr>
        <w:drawing>
          <wp:inline distT="0" distB="0" distL="0" distR="0" wp14:anchorId="539C7EBE" wp14:editId="35B730EA">
            <wp:extent cx="2334260" cy="2355215"/>
            <wp:effectExtent l="0" t="0" r="0" b="0"/>
            <wp:docPr id="30" name="Object 3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67400" cy="5609271"/>
                      <a:chOff x="1600200" y="457200"/>
                      <a:chExt cx="5867400" cy="5609271"/>
                    </a:xfrm>
                  </a:grpSpPr>
                  <a:grpSp>
                    <a:nvGrpSpPr>
                      <a:cNvPr id="24" name="Group 23"/>
                      <a:cNvGrpSpPr/>
                    </a:nvGrpSpPr>
                    <a:grpSpPr>
                      <a:xfrm>
                        <a:off x="1600200" y="457200"/>
                        <a:ext cx="5867400" cy="5609271"/>
                        <a:chOff x="1600200" y="457200"/>
                        <a:chExt cx="5867400" cy="5609271"/>
                      </a:xfrm>
                    </a:grpSpPr>
                    <a:grpSp>
                      <a:nvGrpSpPr>
                        <a:cNvPr id="3" name="Group 12"/>
                        <a:cNvGrpSpPr/>
                      </a:nvGrpSpPr>
                      <a:grpSpPr>
                        <a:xfrm>
                          <a:off x="1600200" y="533400"/>
                          <a:ext cx="5692788" cy="5533071"/>
                          <a:chOff x="1600200" y="533400"/>
                          <a:chExt cx="5692788" cy="5533071"/>
                        </a:xfrm>
                      </a:grpSpPr>
                      <a:pic>
                        <a:nvPicPr>
                          <a:cNvPr id="5" name="Picture 4" descr="DigiRED_v1.bmp"/>
                          <a:cNvPicPr>
                            <a:picLocks noChangeAspect="1"/>
                          </a:cNvPicPr>
                        </a:nvPicPr>
                        <a:blipFill>
                          <a:blip r:embed="rId31"/>
                          <a:stretch>
                            <a:fillRect/>
                          </a:stretch>
                        </a:blipFill>
                        <a:spPr>
                          <a:xfrm>
                            <a:off x="1905000" y="762000"/>
                            <a:ext cx="5387988" cy="5304471"/>
                          </a:xfrm>
                          <a:prstGeom prst="rect">
                            <a:avLst/>
                          </a:prstGeom>
                        </a:spPr>
                      </a:pic>
                      <a:sp>
                        <a:nvSpPr>
                          <a:cNvPr id="6" name="Rectangle 5"/>
                          <a:cNvSpPr/>
                        </a:nvSpPr>
                        <a:spPr>
                          <a:xfrm>
                            <a:off x="3886200" y="533400"/>
                            <a:ext cx="838200" cy="1524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4724400" y="1371600"/>
                            <a:ext cx="1066800" cy="6858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1600200" y="2667000"/>
                            <a:ext cx="1066800" cy="1143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1600200" y="4267200"/>
                            <a:ext cx="1066800" cy="1143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tangle 9"/>
                          <a:cNvSpPr/>
                        </a:nvSpPr>
                        <a:spPr>
                          <a:xfrm>
                            <a:off x="6477000" y="3124200"/>
                            <a:ext cx="685800" cy="1905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ectangle 10"/>
                          <a:cNvSpPr/>
                        </a:nvSpPr>
                        <a:spPr>
                          <a:xfrm>
                            <a:off x="4724400" y="5257800"/>
                            <a:ext cx="10668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Rectangle 11"/>
                          <a:cNvSpPr/>
                        </a:nvSpPr>
                        <a:spPr>
                          <a:xfrm>
                            <a:off x="3276600" y="5257800"/>
                            <a:ext cx="10668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5" name="Rectangle 14"/>
                        <a:cNvSpPr/>
                      </a:nvSpPr>
                      <a:spPr>
                        <a:xfrm>
                          <a:off x="3200400" y="2286000"/>
                          <a:ext cx="2590800" cy="8382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TextBox 15"/>
                        <a:cNvSpPr txBox="1"/>
                      </a:nvSpPr>
                      <a:spPr>
                        <a:xfrm>
                          <a:off x="4114800" y="24384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X1</a:t>
                            </a:r>
                            <a:endParaRPr lang="en-US" sz="3200" b="1" dirty="0"/>
                          </a:p>
                        </a:txBody>
                        <a:useSpRect/>
                      </a:txSp>
                    </a:sp>
                    <a:sp>
                      <a:nvSpPr>
                        <a:cNvPr id="17" name="TextBox 16"/>
                        <a:cNvSpPr txBox="1"/>
                      </a:nvSpPr>
                      <a:spPr>
                        <a:xfrm>
                          <a:off x="4876800" y="14478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X2</a:t>
                            </a:r>
                            <a:endParaRPr lang="en-US" sz="3200" b="1" dirty="0">
                              <a:solidFill>
                                <a:schemeClr val="bg1"/>
                              </a:solidFill>
                            </a:endParaRPr>
                          </a:p>
                        </a:txBody>
                        <a:useSpRect/>
                      </a:txSp>
                    </a:sp>
                    <a:sp>
                      <a:nvSpPr>
                        <a:cNvPr id="18" name="TextBox 17"/>
                        <a:cNvSpPr txBox="1"/>
                      </a:nvSpPr>
                      <a:spPr>
                        <a:xfrm>
                          <a:off x="4038600" y="4572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X7</a:t>
                            </a:r>
                            <a:endParaRPr lang="en-US" sz="3200" b="1" dirty="0"/>
                          </a:p>
                        </a:txBody>
                        <a:useSpRect/>
                      </a:txSp>
                    </a:sp>
                    <a:sp>
                      <a:nvSpPr>
                        <a:cNvPr id="19" name="TextBox 18"/>
                        <a:cNvSpPr txBox="1"/>
                      </a:nvSpPr>
                      <a:spPr>
                        <a:xfrm>
                          <a:off x="1600200" y="29204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X4</a:t>
                            </a:r>
                            <a:endParaRPr lang="en-US" sz="3200" b="1" dirty="0"/>
                          </a:p>
                        </a:txBody>
                        <a:useSpRect/>
                      </a:txSp>
                    </a:sp>
                    <a:sp>
                      <a:nvSpPr>
                        <a:cNvPr id="20" name="TextBox 19"/>
                        <a:cNvSpPr txBox="1"/>
                      </a:nvSpPr>
                      <a:spPr>
                        <a:xfrm>
                          <a:off x="1600200" y="45206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X5</a:t>
                            </a:r>
                            <a:endParaRPr lang="en-US" sz="3200" b="1" dirty="0"/>
                          </a:p>
                        </a:txBody>
                        <a:useSpRect/>
                      </a:txSp>
                    </a:sp>
                    <a:sp>
                      <a:nvSpPr>
                        <a:cNvPr id="21" name="TextBox 20"/>
                        <a:cNvSpPr txBox="1"/>
                      </a:nvSpPr>
                      <a:spPr>
                        <a:xfrm>
                          <a:off x="6553200" y="37586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X3</a:t>
                            </a:r>
                            <a:endParaRPr lang="en-US" sz="3200" b="1" dirty="0"/>
                          </a:p>
                        </a:txBody>
                        <a:useSpRect/>
                      </a:txSp>
                    </a:sp>
                    <a:sp>
                      <a:nvSpPr>
                        <a:cNvPr id="22" name="TextBox 21"/>
                        <a:cNvSpPr txBox="1"/>
                      </a:nvSpPr>
                      <a:spPr>
                        <a:xfrm>
                          <a:off x="3581400" y="53588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J1</a:t>
                            </a:r>
                            <a:endParaRPr lang="en-US" sz="3200" b="1" dirty="0">
                              <a:solidFill>
                                <a:schemeClr val="bg1"/>
                              </a:solidFill>
                            </a:endParaRPr>
                          </a:p>
                        </a:txBody>
                        <a:useSpRect/>
                      </a:txSp>
                    </a:sp>
                    <a:sp>
                      <a:nvSpPr>
                        <a:cNvPr id="23" name="TextBox 22"/>
                        <a:cNvSpPr txBox="1"/>
                      </a:nvSpPr>
                      <a:spPr>
                        <a:xfrm>
                          <a:off x="5105400" y="53588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J2</a:t>
                            </a:r>
                            <a:endParaRPr lang="en-US" sz="3200" b="1" dirty="0">
                              <a:solidFill>
                                <a:schemeClr val="bg1"/>
                              </a:solidFill>
                            </a:endParaRPr>
                          </a:p>
                        </a:txBody>
                        <a:useSpRect/>
                      </a:txSp>
                    </a:sp>
                  </a:grpSp>
                </lc:lockedCanvas>
              </a:graphicData>
            </a:graphic>
          </wp:inline>
        </w:drawing>
      </w:r>
    </w:p>
    <w:p w:rsidR="00982869" w:rsidRDefault="00982869" w:rsidP="00982869">
      <w:pPr>
        <w:pStyle w:val="Caption"/>
      </w:pPr>
      <w:bookmarkStart w:id="223" w:name="_Toc363038379"/>
      <w:bookmarkStart w:id="224" w:name="_Toc414010625"/>
      <w:r>
        <w:t xml:space="preserve">Figure </w:t>
      </w:r>
      <w:r w:rsidR="00E152C1">
        <w:fldChar w:fldCharType="begin"/>
      </w:r>
      <w:r>
        <w:instrText xml:space="preserve"> SEQ Figure \* ARABIC </w:instrText>
      </w:r>
      <w:r w:rsidR="00E152C1">
        <w:fldChar w:fldCharType="separate"/>
      </w:r>
      <w:r w:rsidR="00492970">
        <w:rPr>
          <w:noProof/>
        </w:rPr>
        <w:t>6</w:t>
      </w:r>
      <w:r w:rsidR="00E152C1">
        <w:fldChar w:fldCharType="end"/>
      </w:r>
      <w:r>
        <w:t xml:space="preserve"> </w:t>
      </w:r>
      <w:r>
        <w:rPr>
          <w:noProof/>
        </w:rPr>
        <w:t>DigiRED connection descriptions.</w:t>
      </w:r>
      <w:bookmarkEnd w:id="223"/>
      <w:bookmarkEnd w:id="224"/>
    </w:p>
    <w:p w:rsidR="00982869" w:rsidRDefault="00982869" w:rsidP="00982869">
      <w:pPr>
        <w:jc w:val="both"/>
      </w:pPr>
      <w:r>
        <w:t xml:space="preserve">The following table describes the </w:t>
      </w:r>
      <w:proofErr w:type="spellStart"/>
      <w:r>
        <w:t>digiRED</w:t>
      </w:r>
      <w:proofErr w:type="spellEnd"/>
      <w:r>
        <w:t xml:space="preserve"> board connectors</w:t>
      </w:r>
      <w:r w:rsidR="003C66ED">
        <w:t xml:space="preserve"> shown in the figure above</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965"/>
        <w:gridCol w:w="5781"/>
      </w:tblGrid>
      <w:tr w:rsidR="00982869" w:rsidRPr="003C66ED" w:rsidTr="003C66ED">
        <w:trPr>
          <w:trHeight w:val="498"/>
          <w:jc w:val="center"/>
        </w:trPr>
        <w:tc>
          <w:tcPr>
            <w:tcW w:w="1296"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jc w:val="center"/>
              <w:rPr>
                <w:b/>
                <w:color w:val="000000"/>
                <w:sz w:val="20"/>
                <w:szCs w:val="20"/>
              </w:rPr>
            </w:pPr>
            <w:r w:rsidRPr="0044053D">
              <w:rPr>
                <w:b/>
                <w:color w:val="000000"/>
                <w:sz w:val="20"/>
                <w:szCs w:val="20"/>
              </w:rPr>
              <w:t>Connector</w:t>
            </w:r>
          </w:p>
        </w:tc>
        <w:tc>
          <w:tcPr>
            <w:tcW w:w="1965"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rPr>
                <w:b/>
                <w:color w:val="000000"/>
                <w:sz w:val="20"/>
                <w:szCs w:val="20"/>
              </w:rPr>
            </w:pPr>
            <w:r w:rsidRPr="0044053D">
              <w:rPr>
                <w:b/>
                <w:color w:val="000000"/>
                <w:sz w:val="20"/>
                <w:szCs w:val="20"/>
              </w:rPr>
              <w:t>Name</w:t>
            </w:r>
          </w:p>
        </w:tc>
        <w:tc>
          <w:tcPr>
            <w:tcW w:w="5781"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rPr>
                <w:b/>
                <w:color w:val="000000"/>
                <w:sz w:val="20"/>
                <w:szCs w:val="20"/>
              </w:rPr>
            </w:pPr>
            <w:r w:rsidRPr="0044053D">
              <w:rPr>
                <w:b/>
                <w:color w:val="000000"/>
                <w:sz w:val="20"/>
                <w:szCs w:val="20"/>
              </w:rPr>
              <w:t>Description</w:t>
            </w:r>
          </w:p>
        </w:tc>
      </w:tr>
      <w:tr w:rsidR="00982869" w:rsidRPr="003C66ED" w:rsidTr="003C66ED">
        <w:trPr>
          <w:trHeight w:val="567"/>
          <w:jc w:val="center"/>
        </w:trPr>
        <w:tc>
          <w:tcPr>
            <w:tcW w:w="1296" w:type="dxa"/>
            <w:tcBorders>
              <w:top w:val="single" w:sz="18"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X1</w:t>
            </w:r>
          </w:p>
        </w:tc>
        <w:tc>
          <w:tcPr>
            <w:tcW w:w="1965"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Myriad RF board connector</w:t>
            </w:r>
          </w:p>
        </w:tc>
        <w:tc>
          <w:tcPr>
            <w:tcW w:w="5781"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The FX10A-80P is a standard connector used to interface the Myriad-RF board directly to a base band board.</w:t>
            </w:r>
            <w:r w:rsidR="00D37271">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JTAG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sz w:val="20"/>
                <w:szCs w:val="20"/>
              </w:rPr>
            </w:pPr>
            <w:r w:rsidRPr="0044053D">
              <w:rPr>
                <w:sz w:val="20"/>
                <w:szCs w:val="20"/>
              </w:rPr>
              <w:t>Standard five-pin JTAG interface to connect to a JTAG debugger in FX3 USB microcontroller.</w:t>
            </w:r>
            <w:r w:rsidR="00392D23">
              <w:rPr>
                <w:sz w:val="20"/>
                <w:szCs w:val="20"/>
              </w:rPr>
              <w:t xml:space="preserve"> </w:t>
            </w:r>
            <w:r w:rsidR="00392D23">
              <w:rPr>
                <w:color w:val="000000"/>
                <w:sz w:val="20"/>
                <w:szCs w:val="20"/>
              </w:rPr>
              <w:t>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X3</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GPIO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proofErr w:type="gramStart"/>
            <w:r w:rsidRPr="0044053D">
              <w:rPr>
                <w:sz w:val="20"/>
                <w:szCs w:val="20"/>
              </w:rPr>
              <w:t>Connection to free FX3 USB microcontroller GPIOs</w:t>
            </w:r>
            <w:r w:rsidR="00794CBF">
              <w:rPr>
                <w:sz w:val="20"/>
                <w:szCs w:val="20"/>
              </w:rPr>
              <w:t>, for more details see</w:t>
            </w:r>
            <w:proofErr w:type="gramEnd"/>
            <w:r w:rsidR="00794CBF">
              <w:rPr>
                <w:sz w:val="20"/>
                <w:szCs w:val="20"/>
              </w:rPr>
              <w:t xml:space="preserve"> the next section</w:t>
            </w:r>
            <w:r w:rsidR="00563422">
              <w:rPr>
                <w:sz w:val="20"/>
                <w:szCs w:val="20"/>
              </w:rPr>
              <w:t>s</w:t>
            </w:r>
            <w:r w:rsidR="00794CBF">
              <w:rPr>
                <w:sz w:val="20"/>
                <w:szCs w:val="20"/>
              </w:rPr>
              <w:t>.</w:t>
            </w:r>
            <w:r w:rsidR="00392D23">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X4</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TX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X5</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RX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X7</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SMA</w:t>
            </w:r>
            <w:r w:rsidR="00392D23">
              <w:rPr>
                <w:color w:val="000000"/>
                <w:sz w:val="20"/>
                <w:szCs w:val="20"/>
              </w:rPr>
              <w:t xml:space="preserve"> female</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794CBF">
            <w:pPr>
              <w:pStyle w:val="Default"/>
              <w:jc w:val="center"/>
              <w:rPr>
                <w:sz w:val="20"/>
                <w:szCs w:val="20"/>
              </w:rPr>
            </w:pPr>
            <w:r>
              <w:rPr>
                <w:sz w:val="20"/>
                <w:szCs w:val="20"/>
              </w:rPr>
              <w:t xml:space="preserve">10 MHz </w:t>
            </w:r>
            <w:r w:rsidR="0044053D" w:rsidRPr="0044053D">
              <w:rPr>
                <w:sz w:val="20"/>
                <w:szCs w:val="20"/>
              </w:rPr>
              <w:t xml:space="preserve">Reference clock input for ADF4002 to lock the external clock from test equipment with </w:t>
            </w:r>
            <w:proofErr w:type="spellStart"/>
            <w:r w:rsidR="0044053D" w:rsidRPr="0044053D">
              <w:rPr>
                <w:sz w:val="20"/>
                <w:szCs w:val="20"/>
              </w:rPr>
              <w:t>DigiRED</w:t>
            </w:r>
            <w:proofErr w:type="spellEnd"/>
            <w:r w:rsidR="0044053D" w:rsidRPr="0044053D">
              <w:rPr>
                <w:sz w:val="20"/>
                <w:szCs w:val="20"/>
              </w:rPr>
              <w:t xml:space="preserve"> board clock.</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J1</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 xml:space="preserve">This connector enables TX </w:t>
            </w:r>
            <w:proofErr w:type="spellStart"/>
            <w:r w:rsidRPr="0044053D">
              <w:rPr>
                <w:sz w:val="20"/>
                <w:szCs w:val="20"/>
              </w:rPr>
              <w:t>uC</w:t>
            </w:r>
            <w:proofErr w:type="spellEnd"/>
            <w:r w:rsidRPr="0044053D">
              <w:rPr>
                <w:sz w:val="20"/>
                <w:szCs w:val="20"/>
              </w:rPr>
              <w:t xml:space="preserve"> to load the firmware at startup.</w:t>
            </w:r>
            <w:r w:rsidR="00563422">
              <w:rPr>
                <w:sz w:val="20"/>
                <w:szCs w:val="20"/>
              </w:rPr>
              <w:t xml:space="preserve"> </w:t>
            </w:r>
          </w:p>
          <w:p w:rsidR="00264C55" w:rsidRDefault="00563422">
            <w:pPr>
              <w:pStyle w:val="Default"/>
              <w:jc w:val="center"/>
              <w:rPr>
                <w:sz w:val="20"/>
                <w:szCs w:val="20"/>
              </w:rPr>
            </w:pPr>
            <w:r>
              <w:rPr>
                <w:sz w:val="20"/>
                <w:szCs w:val="20"/>
              </w:rPr>
              <w:t xml:space="preserve">If firmware is already loaded, </w:t>
            </w:r>
            <w:proofErr w:type="gramStart"/>
            <w:r>
              <w:rPr>
                <w:sz w:val="20"/>
                <w:szCs w:val="20"/>
              </w:rPr>
              <w:t>this pins</w:t>
            </w:r>
            <w:proofErr w:type="gramEnd"/>
            <w:r>
              <w:rPr>
                <w:sz w:val="20"/>
                <w:szCs w:val="20"/>
              </w:rPr>
              <w:t xml:space="preserve"> should be shorted (jumper in place).</w:t>
            </w:r>
          </w:p>
        </w:tc>
      </w:tr>
      <w:tr w:rsidR="00982869" w:rsidRPr="003C66ED" w:rsidTr="00563422">
        <w:trPr>
          <w:trHeight w:val="274"/>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 xml:space="preserve">This connector enables RX </w:t>
            </w:r>
            <w:proofErr w:type="spellStart"/>
            <w:r w:rsidRPr="0044053D">
              <w:rPr>
                <w:sz w:val="20"/>
                <w:szCs w:val="20"/>
              </w:rPr>
              <w:t>uC</w:t>
            </w:r>
            <w:proofErr w:type="spellEnd"/>
            <w:r w:rsidRPr="0044053D">
              <w:rPr>
                <w:sz w:val="20"/>
                <w:szCs w:val="20"/>
              </w:rPr>
              <w:t xml:space="preserve"> to load the firmware at startup.</w:t>
            </w:r>
          </w:p>
          <w:p w:rsidR="00264C55" w:rsidRDefault="00563422">
            <w:pPr>
              <w:pStyle w:val="Default"/>
              <w:jc w:val="center"/>
              <w:rPr>
                <w:sz w:val="20"/>
                <w:szCs w:val="20"/>
              </w:rPr>
            </w:pPr>
            <w:r>
              <w:rPr>
                <w:sz w:val="20"/>
                <w:szCs w:val="20"/>
              </w:rPr>
              <w:t xml:space="preserve">If firmware is already loaded, </w:t>
            </w:r>
            <w:proofErr w:type="gramStart"/>
            <w:r>
              <w:rPr>
                <w:sz w:val="20"/>
                <w:szCs w:val="20"/>
              </w:rPr>
              <w:t>this pins</w:t>
            </w:r>
            <w:proofErr w:type="gramEnd"/>
            <w:r>
              <w:rPr>
                <w:sz w:val="20"/>
                <w:szCs w:val="20"/>
              </w:rPr>
              <w:t xml:space="preserve"> should be shorted (jumper in place).</w:t>
            </w:r>
          </w:p>
        </w:tc>
      </w:tr>
    </w:tbl>
    <w:p w:rsidR="00264C55" w:rsidRDefault="00982869">
      <w:pPr>
        <w:pStyle w:val="Caption"/>
      </w:pPr>
      <w:bookmarkStart w:id="225" w:name="_Ref360972169"/>
      <w:bookmarkStart w:id="226" w:name="_Ref360972219"/>
      <w:bookmarkStart w:id="227" w:name="_Toc414010654"/>
      <w:r>
        <w:t xml:space="preserve">Table </w:t>
      </w:r>
      <w:fldSimple w:instr=" SEQ Table \* ARABIC ">
        <w:r w:rsidR="00492970">
          <w:rPr>
            <w:noProof/>
          </w:rPr>
          <w:t>7</w:t>
        </w:r>
      </w:fldSimple>
      <w:bookmarkEnd w:id="225"/>
      <w:r>
        <w:t xml:space="preserve"> </w:t>
      </w:r>
      <w:bookmarkStart w:id="228" w:name="_Ref360972160"/>
      <w:proofErr w:type="spellStart"/>
      <w:r>
        <w:t>DigiRED</w:t>
      </w:r>
      <w:proofErr w:type="spellEnd"/>
      <w:r>
        <w:t xml:space="preserve"> board connectors and switches.</w:t>
      </w:r>
      <w:bookmarkEnd w:id="226"/>
      <w:bookmarkEnd w:id="227"/>
      <w:bookmarkEnd w:id="228"/>
    </w:p>
    <w:p w:rsidR="00264C55" w:rsidRDefault="00563422">
      <w:pPr>
        <w:pStyle w:val="Heading3"/>
      </w:pPr>
      <w:bookmarkStart w:id="229" w:name="_Toc414010588"/>
      <w:r>
        <w:lastRenderedPageBreak/>
        <w:t>USB Control</w:t>
      </w:r>
      <w:bookmarkEnd w:id="229"/>
    </w:p>
    <w:p w:rsidR="003126D5" w:rsidRDefault="003126D5" w:rsidP="003126D5">
      <w:r>
        <w:t xml:space="preserve">Rx control and </w:t>
      </w:r>
      <w:proofErr w:type="spellStart"/>
      <w:r>
        <w:t>datastreaming</w:t>
      </w:r>
      <w:proofErr w:type="spellEnd"/>
      <w:r>
        <w:t xml:space="preserve"> is performed through USB3.0 Rx connector which is also backwards compatible with USB2.0.</w:t>
      </w:r>
    </w:p>
    <w:p w:rsidR="003126D5" w:rsidRDefault="003126D5" w:rsidP="003126D5">
      <w:r>
        <w:t xml:space="preserve">A computer with USB2 connectivity can accept RASDR data using a USB2 cable; however, the bandwidth (BW) will be limited, probably to </w:t>
      </w:r>
      <w:r w:rsidR="009B401F" w:rsidRPr="009B401F">
        <w:t xml:space="preserve">10 </w:t>
      </w:r>
      <w:proofErr w:type="spellStart"/>
      <w:r w:rsidR="009B401F" w:rsidRPr="009B401F">
        <w:t>M</w:t>
      </w:r>
      <w:r w:rsidR="00563422">
        <w:t>samples</w:t>
      </w:r>
      <w:proofErr w:type="spellEnd"/>
      <w:r w:rsidRPr="009B401F">
        <w:t>/s</w:t>
      </w:r>
      <w:r w:rsidR="009B401F">
        <w:t>.</w:t>
      </w:r>
      <w:r>
        <w:t xml:space="preserve">  A </w:t>
      </w:r>
      <w:r w:rsidRPr="0091164F">
        <w:t>USB2/USB3 adaptor</w:t>
      </w:r>
      <w:r w:rsidR="00E152C1">
        <w:fldChar w:fldCharType="begin"/>
      </w:r>
      <w:r>
        <w:instrText xml:space="preserve"> XE "</w:instrText>
      </w:r>
      <w:r w:rsidRPr="00B772E2">
        <w:instrText>USB2/USB3 adaptor</w:instrText>
      </w:r>
      <w:r>
        <w:instrText xml:space="preserve">" </w:instrText>
      </w:r>
      <w:r w:rsidR="00E152C1">
        <w:fldChar w:fldCharType="end"/>
      </w:r>
      <w:r w:rsidRPr="0091164F">
        <w:t xml:space="preserve"> </w:t>
      </w:r>
      <w:r>
        <w:t xml:space="preserve">can be added to permit USB3 input, but not all such adaptors are equivalent, since different chipsets are used by different vendors.  </w:t>
      </w:r>
    </w:p>
    <w:p w:rsidR="003126D5" w:rsidRDefault="003126D5" w:rsidP="003126D5">
      <w:r>
        <w:t xml:space="preserve">For desktop PCs, good results have been obtained with </w:t>
      </w:r>
      <w:r w:rsidRPr="00AE6BC9">
        <w:t xml:space="preserve">the </w:t>
      </w:r>
      <w:proofErr w:type="spellStart"/>
      <w:r w:rsidRPr="00AE6BC9">
        <w:t>Konig</w:t>
      </w:r>
      <w:proofErr w:type="spellEnd"/>
      <w:r w:rsidRPr="00AE6BC9">
        <w:t xml:space="preserve"> Electronic CMP-PCIE2USB3 </w:t>
      </w:r>
      <w:proofErr w:type="spellStart"/>
      <w:r w:rsidRPr="00AE6BC9">
        <w:t>pci</w:t>
      </w:r>
      <w:proofErr w:type="spellEnd"/>
      <w:r w:rsidRPr="00AE6BC9">
        <w:t xml:space="preserve"> express card</w:t>
      </w:r>
      <w:r w:rsidR="00E152C1">
        <w:fldChar w:fldCharType="begin"/>
      </w:r>
      <w:r w:rsidR="00C63337">
        <w:instrText xml:space="preserve"> XE "</w:instrText>
      </w:r>
      <w:r w:rsidR="00C63337" w:rsidRPr="00F1720C">
        <w:instrText>pci express card</w:instrText>
      </w:r>
      <w:r w:rsidR="00C63337">
        <w:instrText xml:space="preserve">" </w:instrText>
      </w:r>
      <w:r w:rsidR="00E152C1">
        <w:fldChar w:fldCharType="end"/>
      </w:r>
      <w:r w:rsidRPr="00AE6BC9">
        <w:t xml:space="preserve"> with the </w:t>
      </w:r>
      <w:proofErr w:type="spellStart"/>
      <w:r w:rsidRPr="00AE6BC9">
        <w:t>th</w:t>
      </w:r>
      <w:r>
        <w:t>e</w:t>
      </w:r>
      <w:proofErr w:type="spellEnd"/>
      <w:r>
        <w:t xml:space="preserve"> NEC/</w:t>
      </w:r>
      <w:proofErr w:type="spellStart"/>
      <w:r>
        <w:t>Renesas</w:t>
      </w:r>
      <w:proofErr w:type="spellEnd"/>
      <w:r>
        <w:t xml:space="preserve"> UPD720202 chipset, available from Amazon for about $36</w:t>
      </w:r>
      <w:r w:rsidR="00C63337">
        <w:t xml:space="preserve"> (2015 price)</w:t>
      </w:r>
      <w:r>
        <w:t xml:space="preserve">.  </w:t>
      </w:r>
    </w:p>
    <w:p w:rsidR="003126D5" w:rsidRDefault="003126D5" w:rsidP="003126D5">
      <w:r>
        <w:rPr>
          <w:noProof/>
        </w:rPr>
        <w:drawing>
          <wp:inline distT="0" distB="0" distL="0" distR="0" wp14:anchorId="4FDC5E71" wp14:editId="5420024C">
            <wp:extent cx="2549236" cy="1794164"/>
            <wp:effectExtent l="0" t="0" r="0" b="0"/>
            <wp:docPr id="4" name="Picture 4" descr="http://ecx.images-amazon.com/images/I/418p1-lzB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418p1-lzBhL.jpg"/>
                    <pic:cNvPicPr>
                      <a:picLocks noChangeAspect="1" noChangeArrowheads="1"/>
                    </pic:cNvPicPr>
                  </pic:nvPicPr>
                  <pic:blipFill rotWithShape="1">
                    <a:blip r:embed="rId32" cstate="print"/>
                    <a:srcRect t="13858" b="15760"/>
                    <a:stretch/>
                  </pic:blipFill>
                  <pic:spPr bwMode="auto">
                    <a:xfrm>
                      <a:off x="0" y="0"/>
                      <a:ext cx="2552700" cy="17966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04F101" wp14:editId="379E9392">
            <wp:extent cx="2200275" cy="2200275"/>
            <wp:effectExtent l="19050" t="0" r="9525" b="0"/>
            <wp:docPr id="2" name="Picture 1" descr="http://ecx.images-amazon.com/images/I/71ZmZyli%2BaL._SL1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71ZmZyli%2BaL._SL1300_.jpg"/>
                    <pic:cNvPicPr>
                      <a:picLocks noChangeAspect="1" noChangeArrowheads="1"/>
                    </pic:cNvPicPr>
                  </pic:nvPicPr>
                  <pic:blipFill>
                    <a:blip r:embed="rId33" cstate="print"/>
                    <a:srcRect/>
                    <a:stretch>
                      <a:fillRect/>
                    </a:stretch>
                  </pic:blipFill>
                  <pic:spPr bwMode="auto">
                    <a:xfrm>
                      <a:off x="0" y="0"/>
                      <a:ext cx="2200275" cy="2200275"/>
                    </a:xfrm>
                    <a:prstGeom prst="rect">
                      <a:avLst/>
                    </a:prstGeom>
                    <a:noFill/>
                    <a:ln w="9525">
                      <a:noFill/>
                      <a:miter lim="800000"/>
                      <a:headEnd/>
                      <a:tailEnd/>
                    </a:ln>
                  </pic:spPr>
                </pic:pic>
              </a:graphicData>
            </a:graphic>
          </wp:inline>
        </w:drawing>
      </w:r>
    </w:p>
    <w:p w:rsidR="003126D5" w:rsidRDefault="003126D5" w:rsidP="003126D5">
      <w:pPr>
        <w:pStyle w:val="Caption"/>
      </w:pPr>
      <w:bookmarkStart w:id="230" w:name="_Ref412628312"/>
      <w:bookmarkStart w:id="231" w:name="_Ref412628268"/>
      <w:bookmarkStart w:id="232" w:name="_Toc413064053"/>
      <w:bookmarkStart w:id="233" w:name="_Toc414010626"/>
      <w:r>
        <w:t xml:space="preserve">Figure </w:t>
      </w:r>
      <w:r w:rsidR="00E152C1">
        <w:fldChar w:fldCharType="begin"/>
      </w:r>
      <w:r>
        <w:instrText xml:space="preserve"> SEQ Figure \* ARABIC </w:instrText>
      </w:r>
      <w:r w:rsidR="00E152C1">
        <w:fldChar w:fldCharType="separate"/>
      </w:r>
      <w:r w:rsidR="00492970">
        <w:rPr>
          <w:noProof/>
        </w:rPr>
        <w:t>7</w:t>
      </w:r>
      <w:r w:rsidR="00E152C1">
        <w:rPr>
          <w:noProof/>
        </w:rPr>
        <w:fldChar w:fldCharType="end"/>
      </w:r>
      <w:bookmarkEnd w:id="230"/>
      <w:r>
        <w:t xml:space="preserve"> Some </w:t>
      </w:r>
      <w:proofErr w:type="spellStart"/>
      <w:r>
        <w:t>Konig</w:t>
      </w:r>
      <w:proofErr w:type="spellEnd"/>
      <w:r w:rsidR="009B401F">
        <w:t>©</w:t>
      </w:r>
      <w:r>
        <w:t xml:space="preserve"> (L) and </w:t>
      </w:r>
      <w:proofErr w:type="spellStart"/>
      <w:r>
        <w:t>Inatech</w:t>
      </w:r>
      <w:proofErr w:type="spellEnd"/>
      <w:proofErr w:type="gramStart"/>
      <w:r w:rsidR="009B401F">
        <w:t xml:space="preserve">©  </w:t>
      </w:r>
      <w:r>
        <w:t>PCIE</w:t>
      </w:r>
      <w:proofErr w:type="gramEnd"/>
      <w:r>
        <w:t xml:space="preserve"> cards provide USB2/USB3 connectivity to PC desktop computers.</w:t>
      </w:r>
      <w:bookmarkEnd w:id="231"/>
      <w:bookmarkEnd w:id="232"/>
      <w:bookmarkEnd w:id="233"/>
    </w:p>
    <w:p w:rsidR="003126D5" w:rsidRDefault="003126D5" w:rsidP="003126D5">
      <w:r>
        <w:t xml:space="preserve">Good results were also obtained with an </w:t>
      </w:r>
      <w:proofErr w:type="spellStart"/>
      <w:r w:rsidRPr="00C36D9F">
        <w:t>Inateck</w:t>
      </w:r>
      <w:proofErr w:type="spellEnd"/>
      <w:r w:rsidRPr="00C36D9F">
        <w:t xml:space="preserve"> KT4007</w:t>
      </w:r>
      <w:r>
        <w:t xml:space="preserve"> which uses the </w:t>
      </w:r>
      <w:r w:rsidRPr="00C36D9F">
        <w:t>NEC D720201</w:t>
      </w:r>
      <w:r>
        <w:t xml:space="preserve"> chipset. The </w:t>
      </w:r>
      <w:proofErr w:type="spellStart"/>
      <w:r>
        <w:t>Konig</w:t>
      </w:r>
      <w:proofErr w:type="spellEnd"/>
      <w:r>
        <w:t xml:space="preserve"> and </w:t>
      </w:r>
      <w:proofErr w:type="spellStart"/>
      <w:r>
        <w:t>Inateck</w:t>
      </w:r>
      <w:proofErr w:type="spellEnd"/>
      <w:r>
        <w:t xml:space="preserve"> boards are shown in </w:t>
      </w:r>
      <w:r w:rsidR="00E152C1">
        <w:fldChar w:fldCharType="begin"/>
      </w:r>
      <w:r>
        <w:instrText xml:space="preserve"> REF _Ref412628312 \h </w:instrText>
      </w:r>
      <w:r w:rsidR="00E152C1">
        <w:fldChar w:fldCharType="separate"/>
      </w:r>
      <w:r w:rsidR="00492970">
        <w:t xml:space="preserve">Figure </w:t>
      </w:r>
      <w:r w:rsidR="00492970">
        <w:rPr>
          <w:noProof/>
        </w:rPr>
        <w:t>7</w:t>
      </w:r>
      <w:r w:rsidR="00E152C1">
        <w:fldChar w:fldCharType="end"/>
      </w:r>
      <w:r>
        <w:t>.</w:t>
      </w:r>
    </w:p>
    <w:p w:rsidR="003126D5" w:rsidRDefault="003126D5" w:rsidP="003126D5">
      <w:r>
        <w:t xml:space="preserve">The </w:t>
      </w:r>
      <w:r w:rsidRPr="00C36D9F">
        <w:t>ASUS U3S6 PCIE card</w:t>
      </w:r>
      <w:r>
        <w:t xml:space="preserve"> with the same NEC </w:t>
      </w:r>
      <w:proofErr w:type="spellStart"/>
      <w:r>
        <w:t>Renesas</w:t>
      </w:r>
      <w:proofErr w:type="spellEnd"/>
      <w:r>
        <w:t xml:space="preserve"> chip used in the </w:t>
      </w:r>
      <w:proofErr w:type="spellStart"/>
      <w:r>
        <w:t>Konig</w:t>
      </w:r>
      <w:proofErr w:type="spellEnd"/>
      <w:r w:rsidR="00EE5DCB">
        <w:t xml:space="preserve"> card did not give </w:t>
      </w:r>
      <w:r w:rsidR="00264C55">
        <w:t xml:space="preserve">satisfactory </w:t>
      </w:r>
      <w:r w:rsidR="00EE5DCB">
        <w:t xml:space="preserve">test results </w:t>
      </w:r>
      <w:r>
        <w:t>but the reason has not been determined.</w:t>
      </w:r>
    </w:p>
    <w:p w:rsidR="003126D5" w:rsidRDefault="003126D5" w:rsidP="003126D5">
      <w:r>
        <w:t xml:space="preserve">A board has not yet been identified that will upgrade laptop connectivity from USB2 to USB3.  A </w:t>
      </w:r>
      <w:r w:rsidRPr="003D7FE6">
        <w:t>XRP/</w:t>
      </w:r>
      <w:proofErr w:type="spellStart"/>
      <w:r w:rsidRPr="003D7FE6">
        <w:t>Kalea</w:t>
      </w:r>
      <w:proofErr w:type="spellEnd"/>
      <w:r w:rsidRPr="003D7FE6">
        <w:t xml:space="preserve"> Express card </w:t>
      </w:r>
      <w:r>
        <w:t xml:space="preserve">board with the </w:t>
      </w:r>
      <w:r w:rsidRPr="003D7FE6">
        <w:t>FRESCO LOGIC FL1100</w:t>
      </w:r>
      <w:r>
        <w:t xml:space="preserve"> chipset is on order, and will be evaluated.</w:t>
      </w:r>
    </w:p>
    <w:p w:rsidR="00A9576C" w:rsidRDefault="00A9576C" w:rsidP="00A9576C">
      <w:pPr>
        <w:pStyle w:val="Heading3"/>
      </w:pPr>
      <w:bookmarkStart w:id="234" w:name="_Toc414010589"/>
      <w:r>
        <w:t>LED indicators</w:t>
      </w:r>
      <w:bookmarkEnd w:id="234"/>
      <w:r w:rsidR="00E152C1">
        <w:fldChar w:fldCharType="begin"/>
      </w:r>
      <w:r w:rsidR="001713A8">
        <w:instrText xml:space="preserve"> XE "</w:instrText>
      </w:r>
      <w:r w:rsidR="001713A8" w:rsidRPr="009B2DFC">
        <w:instrText>LED indicators</w:instrText>
      </w:r>
      <w:r w:rsidR="001713A8">
        <w:instrText xml:space="preserve">" </w:instrText>
      </w:r>
      <w:r w:rsidR="00E152C1">
        <w:fldChar w:fldCharType="end"/>
      </w:r>
    </w:p>
    <w:p w:rsidR="00C96977" w:rsidRDefault="00C96977" w:rsidP="00254474">
      <w:pPr>
        <w:jc w:val="both"/>
      </w:pPr>
      <w:r>
        <w:t xml:space="preserve">RASDR status may be monitored by LEDs on the </w:t>
      </w:r>
      <w:proofErr w:type="spellStart"/>
      <w:r>
        <w:t>DigiRED</w:t>
      </w:r>
      <w:proofErr w:type="spellEnd"/>
      <w:r>
        <w:t xml:space="preserve"> board.</w:t>
      </w:r>
    </w:p>
    <w:p w:rsidR="00254474" w:rsidRDefault="00254474" w:rsidP="00254474">
      <w:pPr>
        <w:jc w:val="both"/>
        <w:rPr>
          <w:shd w:val="clear" w:color="auto" w:fill="FFFFFF"/>
        </w:rPr>
      </w:pPr>
      <w:proofErr w:type="spellStart"/>
      <w:r>
        <w:t>DigiRED</w:t>
      </w:r>
      <w:proofErr w:type="spellEnd"/>
      <w:r>
        <w:t xml:space="preserve"> board is supplied </w:t>
      </w:r>
      <w:r>
        <w:rPr>
          <w:shd w:val="clear" w:color="auto" w:fill="FFFFFF"/>
        </w:rPr>
        <w:t>from the computer via USB connection. O</w:t>
      </w:r>
      <w:r>
        <w:rPr>
          <w:rStyle w:val="apple-converted-space"/>
          <w:shd w:val="clear" w:color="auto" w:fill="FFFFFF"/>
        </w:rPr>
        <w:t>nce the USB cable is connected,</w:t>
      </w:r>
      <w:r>
        <w:rPr>
          <w:shd w:val="clear" w:color="auto" w:fill="FFFFFF"/>
        </w:rPr>
        <w:t xml:space="preserve"> the green power LED’s (labeled</w:t>
      </w:r>
      <w:r>
        <w:rPr>
          <w:rStyle w:val="apple-converted-space"/>
          <w:shd w:val="clear" w:color="auto" w:fill="FFFFFF"/>
        </w:rPr>
        <w:t> +3.3V and +1.2V</w:t>
      </w:r>
      <w:r>
        <w:rPr>
          <w:shd w:val="clear" w:color="auto" w:fill="FFFFFF"/>
        </w:rPr>
        <w:t xml:space="preserve">) should go on, see </w:t>
      </w:r>
      <w:r w:rsidR="00E152C1">
        <w:rPr>
          <w:shd w:val="clear" w:color="auto" w:fill="FFFFFF"/>
        </w:rPr>
        <w:fldChar w:fldCharType="begin"/>
      </w:r>
      <w:r>
        <w:rPr>
          <w:shd w:val="clear" w:color="auto" w:fill="FFFFFF"/>
        </w:rPr>
        <w:instrText xml:space="preserve"> REF _Ref360967162 \h </w:instrText>
      </w:r>
      <w:r w:rsidR="00E152C1">
        <w:rPr>
          <w:shd w:val="clear" w:color="auto" w:fill="FFFFFF"/>
        </w:rPr>
      </w:r>
      <w:r w:rsidR="00E152C1">
        <w:rPr>
          <w:shd w:val="clear" w:color="auto" w:fill="FFFFFF"/>
        </w:rPr>
        <w:fldChar w:fldCharType="separate"/>
      </w:r>
      <w:r w:rsidR="00492970">
        <w:t xml:space="preserve">Figure </w:t>
      </w:r>
      <w:r w:rsidR="00492970">
        <w:rPr>
          <w:noProof/>
        </w:rPr>
        <w:t>8</w:t>
      </w:r>
      <w:r w:rsidR="00E152C1">
        <w:rPr>
          <w:shd w:val="clear" w:color="auto" w:fill="FFFFFF"/>
        </w:rPr>
        <w:fldChar w:fldCharType="end"/>
      </w:r>
      <w:r>
        <w:rPr>
          <w:shd w:val="clear" w:color="auto" w:fill="FFFFFF"/>
        </w:rPr>
        <w:t>.</w:t>
      </w:r>
    </w:p>
    <w:p w:rsidR="0013695A" w:rsidRDefault="0013695A" w:rsidP="00254474">
      <w:pPr>
        <w:jc w:val="both"/>
        <w:rPr>
          <w:shd w:val="clear" w:color="auto" w:fill="FFFFFF"/>
        </w:rPr>
      </w:pPr>
    </w:p>
    <w:p w:rsidR="0013695A" w:rsidRDefault="004527AB" w:rsidP="00254474">
      <w:pPr>
        <w:jc w:val="both"/>
        <w:rPr>
          <w:shd w:val="clear" w:color="auto" w:fill="FFFFFF"/>
        </w:rPr>
      </w:pPr>
      <w:r>
        <w:rPr>
          <w:noProof/>
        </w:rPr>
        <w:lastRenderedPageBreak/>
        <w:pict>
          <v:shapetype id="_x0000_t202" coordsize="21600,21600" o:spt="202" path="m,l,21600r21600,l21600,xe">
            <v:stroke joinstyle="miter"/>
            <v:path gradientshapeok="t" o:connecttype="rect"/>
          </v:shapetype>
          <v:shape id="_x0000_s1043" type="#_x0000_t202" style="position:absolute;left:0;text-align:left;margin-left:62.4pt;margin-top:11.55pt;width:57.35pt;height:16.7pt;z-index:251695104" stroked="f">
            <v:textbox style="mso-next-textbox:#_x0000_s1043">
              <w:txbxContent>
                <w:p w:rsidR="004527AB" w:rsidRDefault="004527AB" w:rsidP="00C96977">
                  <w:pPr>
                    <w:rPr>
                      <w:color w:val="FF0000"/>
                      <w:sz w:val="16"/>
                      <w:szCs w:val="16"/>
                    </w:rPr>
                  </w:pPr>
                  <w:r>
                    <w:rPr>
                      <w:color w:val="FF0000"/>
                      <w:sz w:val="16"/>
                      <w:szCs w:val="16"/>
                    </w:rPr>
                    <w:t xml:space="preserve"> Rx/</w:t>
                  </w:r>
                  <w:proofErr w:type="spellStart"/>
                  <w:proofErr w:type="gramStart"/>
                  <w:r>
                    <w:rPr>
                      <w:color w:val="FF0000"/>
                      <w:sz w:val="16"/>
                      <w:szCs w:val="16"/>
                    </w:rPr>
                    <w:t>Tx</w:t>
                  </w:r>
                  <w:proofErr w:type="spellEnd"/>
                  <w:r>
                    <w:rPr>
                      <w:color w:val="FF0000"/>
                      <w:sz w:val="16"/>
                      <w:szCs w:val="16"/>
                    </w:rPr>
                    <w:t xml:space="preserve">  LED</w:t>
                  </w:r>
                  <w:proofErr w:type="gramEnd"/>
                </w:p>
              </w:txbxContent>
            </v:textbox>
          </v:shape>
        </w:pict>
      </w:r>
      <w:r>
        <w:rPr>
          <w:noProof/>
        </w:rPr>
        <w:pict>
          <v:rect id="_x0000_s1044" style="position:absolute;left:0;text-align:left;margin-left:145.2pt;margin-top:6.8pt;width:36.2pt;height:29.1pt;z-index:251696128" filled="f" strokecolor="red" strokeweight="1pt"/>
        </w:pict>
      </w:r>
      <w:r w:rsidR="00967C3D">
        <w:rPr>
          <w:noProof/>
        </w:rPr>
        <w:drawing>
          <wp:anchor distT="0" distB="0" distL="114300" distR="114300" simplePos="0" relativeHeight="251662335" behindDoc="0" locked="0" layoutInCell="1" allowOverlap="1" wp14:anchorId="59902A92" wp14:editId="0ABDF769">
            <wp:simplePos x="0" y="0"/>
            <wp:positionH relativeFrom="column">
              <wp:posOffset>1589057</wp:posOffset>
            </wp:positionH>
            <wp:positionV relativeFrom="paragraph">
              <wp:posOffset>-232913</wp:posOffset>
            </wp:positionV>
            <wp:extent cx="2957063" cy="2268747"/>
            <wp:effectExtent l="19050" t="0" r="0"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srcRect/>
                    <a:stretch>
                      <a:fillRect/>
                    </a:stretch>
                  </pic:blipFill>
                  <pic:spPr bwMode="auto">
                    <a:xfrm>
                      <a:off x="0" y="0"/>
                      <a:ext cx="2957063" cy="2268747"/>
                    </a:xfrm>
                    <a:prstGeom prst="rect">
                      <a:avLst/>
                    </a:prstGeom>
                    <a:noFill/>
                    <a:ln w="9525">
                      <a:noFill/>
                      <a:miter lim="800000"/>
                      <a:headEnd/>
                      <a:tailEnd/>
                    </a:ln>
                  </pic:spPr>
                </pic:pic>
              </a:graphicData>
            </a:graphic>
          </wp:anchor>
        </w:drawing>
      </w:r>
    </w:p>
    <w:p w:rsidR="00967C3D" w:rsidRDefault="00967C3D" w:rsidP="0013695A">
      <w:pPr>
        <w:pStyle w:val="NormalWeb"/>
      </w:pPr>
      <w:bookmarkStart w:id="235" w:name="_Toc362340921"/>
      <w:bookmarkStart w:id="236" w:name="_Toc361150615"/>
    </w:p>
    <w:p w:rsidR="00967C3D" w:rsidRDefault="00967C3D" w:rsidP="0013695A">
      <w:pPr>
        <w:pStyle w:val="NormalWeb"/>
      </w:pPr>
    </w:p>
    <w:p w:rsidR="00967C3D" w:rsidRDefault="00967C3D" w:rsidP="0013695A">
      <w:pPr>
        <w:pStyle w:val="NormalWeb"/>
      </w:pPr>
    </w:p>
    <w:p w:rsidR="00967C3D" w:rsidRDefault="004527AB" w:rsidP="0013695A">
      <w:pPr>
        <w:pStyle w:val="NormalWeb"/>
      </w:pPr>
      <w:r>
        <w:rPr>
          <w:lang w:val="en-US" w:eastAsia="en-US"/>
        </w:rPr>
        <w:pict>
          <v:group id="_x0000_s1039" style="position:absolute;margin-left:276.25pt;margin-top:24.8pt;width:152.7pt;height:24pt;z-index:251693056" coordorigin="6920,11707" coordsize="1574,480">
            <v:shape id="_x0000_s1040" type="#_x0000_t202" style="position:absolute;left:7347;top:11707;width:1147;height:334" stroked="f">
              <v:textbox style="mso-next-textbox:#_x0000_s1040">
                <w:txbxContent>
                  <w:p w:rsidR="004527AB" w:rsidRDefault="004527AB" w:rsidP="00254474">
                    <w:pPr>
                      <w:rPr>
                        <w:color w:val="FF0000"/>
                        <w:sz w:val="16"/>
                        <w:szCs w:val="16"/>
                      </w:rPr>
                    </w:pPr>
                    <w:r>
                      <w:rPr>
                        <w:color w:val="FF0000"/>
                        <w:sz w:val="16"/>
                        <w:szCs w:val="16"/>
                      </w:rPr>
                      <w:t xml:space="preserve">                        Power LED</w:t>
                    </w:r>
                  </w:p>
                </w:txbxContent>
              </v:textbox>
            </v:shape>
            <v:rect id="_x0000_s1041" style="position:absolute;left:6920;top:11707;width:520;height:480" filled="f" strokecolor="red" strokeweight="1pt"/>
          </v:group>
        </w:pict>
      </w:r>
    </w:p>
    <w:bookmarkEnd w:id="235"/>
    <w:bookmarkEnd w:id="236"/>
    <w:p w:rsidR="00254474" w:rsidRDefault="00254474" w:rsidP="0013695A">
      <w:pPr>
        <w:pStyle w:val="NormalWeb"/>
      </w:pPr>
    </w:p>
    <w:p w:rsidR="00254474" w:rsidRDefault="00254474" w:rsidP="00254474">
      <w:pPr>
        <w:pStyle w:val="Caption"/>
        <w:rPr>
          <w:lang w:val="en-GB"/>
        </w:rPr>
      </w:pPr>
      <w:bookmarkStart w:id="237" w:name="_Ref360967162"/>
      <w:bookmarkStart w:id="238" w:name="_Toc363038360"/>
      <w:bookmarkStart w:id="239" w:name="_Toc414010627"/>
      <w:r>
        <w:t xml:space="preserve">Figure </w:t>
      </w:r>
      <w:r w:rsidR="00E152C1">
        <w:fldChar w:fldCharType="begin"/>
      </w:r>
      <w:r>
        <w:instrText xml:space="preserve"> SEQ Figure \* ARABIC </w:instrText>
      </w:r>
      <w:r w:rsidR="00E152C1">
        <w:fldChar w:fldCharType="separate"/>
      </w:r>
      <w:r w:rsidR="00492970">
        <w:rPr>
          <w:noProof/>
        </w:rPr>
        <w:t>8</w:t>
      </w:r>
      <w:r w:rsidR="00E152C1">
        <w:fldChar w:fldCharType="end"/>
      </w:r>
      <w:bookmarkEnd w:id="237"/>
      <w:r>
        <w:t xml:space="preserve"> LED </w:t>
      </w:r>
      <w:r w:rsidR="00C96977">
        <w:t xml:space="preserve">Indicators </w:t>
      </w:r>
      <w:r>
        <w:t xml:space="preserve">on </w:t>
      </w:r>
      <w:proofErr w:type="spellStart"/>
      <w:r>
        <w:t>digiRED</w:t>
      </w:r>
      <w:proofErr w:type="spellEnd"/>
      <w:r>
        <w:t xml:space="preserve"> board.</w:t>
      </w:r>
      <w:bookmarkEnd w:id="238"/>
      <w:bookmarkEnd w:id="239"/>
    </w:p>
    <w:p w:rsidR="00C96977" w:rsidRDefault="0013695A" w:rsidP="00A9576C">
      <w:r>
        <w:rPr>
          <w:noProof/>
        </w:rPr>
        <w:drawing>
          <wp:anchor distT="0" distB="0" distL="114300" distR="114300" simplePos="0" relativeHeight="251711488" behindDoc="0" locked="0" layoutInCell="1" allowOverlap="1" wp14:anchorId="34C93EDA" wp14:editId="277D0484">
            <wp:simplePos x="0" y="0"/>
            <wp:positionH relativeFrom="column">
              <wp:posOffset>234710</wp:posOffset>
            </wp:positionH>
            <wp:positionV relativeFrom="paragraph">
              <wp:posOffset>663191</wp:posOffset>
            </wp:positionV>
            <wp:extent cx="2594754" cy="1880559"/>
            <wp:effectExtent l="19050" t="0" r="0" b="0"/>
            <wp:wrapNone/>
            <wp:docPr id="39" name="Picture 38" descr="LED locations with D6 and D8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locations with D6 and D8 on.jpg"/>
                    <pic:cNvPicPr/>
                  </pic:nvPicPr>
                  <pic:blipFill>
                    <a:blip r:embed="rId35" cstate="print"/>
                    <a:stretch>
                      <a:fillRect/>
                    </a:stretch>
                  </pic:blipFill>
                  <pic:spPr>
                    <a:xfrm>
                      <a:off x="0" y="0"/>
                      <a:ext cx="2594754" cy="1880559"/>
                    </a:xfrm>
                    <a:prstGeom prst="rect">
                      <a:avLst/>
                    </a:prstGeom>
                  </pic:spPr>
                </pic:pic>
              </a:graphicData>
            </a:graphic>
          </wp:anchor>
        </w:drawing>
      </w:r>
      <w:r w:rsidR="00C96977">
        <w:t>S</w:t>
      </w:r>
      <w:r w:rsidR="008A2AFE">
        <w:t>ix yellow LEDs show</w:t>
      </w:r>
      <w:r w:rsidR="00C96977">
        <w:t xml:space="preserve"> the Rx and </w:t>
      </w:r>
      <w:proofErr w:type="spellStart"/>
      <w:proofErr w:type="gramStart"/>
      <w:r w:rsidR="00C96977">
        <w:t>Tx</w:t>
      </w:r>
      <w:proofErr w:type="spellEnd"/>
      <w:proofErr w:type="gramEnd"/>
      <w:r w:rsidR="008A2AFE">
        <w:t xml:space="preserve"> digital signal status.  See </w:t>
      </w:r>
      <w:fldSimple w:instr=" REF _Ref360967162 ">
        <w:r w:rsidR="00492970">
          <w:t xml:space="preserve">Figure </w:t>
        </w:r>
        <w:r w:rsidR="00492970">
          <w:rPr>
            <w:noProof/>
          </w:rPr>
          <w:t>8</w:t>
        </w:r>
      </w:fldSimple>
      <w:r>
        <w:t xml:space="preserve"> and </w:t>
      </w:r>
      <w:r w:rsidR="00E152C1">
        <w:fldChar w:fldCharType="begin"/>
      </w:r>
      <w:r w:rsidR="00DE4F9F">
        <w:instrText xml:space="preserve"> REF _Ref413494002 \h </w:instrText>
      </w:r>
      <w:r w:rsidR="00E152C1">
        <w:fldChar w:fldCharType="separate"/>
      </w:r>
      <w:r w:rsidR="00492970">
        <w:t xml:space="preserve">Figure </w:t>
      </w:r>
      <w:r w:rsidR="00492970">
        <w:rPr>
          <w:noProof/>
        </w:rPr>
        <w:t>9</w:t>
      </w:r>
      <w:r w:rsidR="00E152C1">
        <w:fldChar w:fldCharType="end"/>
      </w:r>
      <w:r w:rsidR="008A2AFE">
        <w:t xml:space="preserve"> for board position</w:t>
      </w:r>
      <w:r w:rsidR="00C96977">
        <w:t xml:space="preserve"> </w:t>
      </w:r>
      <w:r w:rsidR="008A2AFE">
        <w:t>and</w:t>
      </w:r>
      <w:r w:rsidR="00C96977">
        <w:t xml:space="preserve"> </w:t>
      </w:r>
      <w:r w:rsidR="00E152C1">
        <w:fldChar w:fldCharType="begin"/>
      </w:r>
      <w:r w:rsidR="00C96977">
        <w:instrText xml:space="preserve"> REF _Ref412803613 \h </w:instrText>
      </w:r>
      <w:r w:rsidR="00E152C1">
        <w:fldChar w:fldCharType="separate"/>
      </w:r>
      <w:r w:rsidR="00492970">
        <w:t xml:space="preserve">Table </w:t>
      </w:r>
      <w:r w:rsidR="00492970">
        <w:rPr>
          <w:noProof/>
        </w:rPr>
        <w:t>8</w:t>
      </w:r>
      <w:r w:rsidR="00E152C1">
        <w:fldChar w:fldCharType="end"/>
      </w:r>
      <w:r w:rsidR="00C96977">
        <w:t xml:space="preserve"> for the interpretation of </w:t>
      </w:r>
      <w:r>
        <w:t>the status</w:t>
      </w:r>
      <w:r w:rsidR="00C96977">
        <w:t xml:space="preserve"> LED</w:t>
      </w:r>
      <w:r>
        <w:t>s</w:t>
      </w:r>
      <w:r w:rsidR="00C96977">
        <w:t>.</w:t>
      </w:r>
      <w:r w:rsidR="00A6184F">
        <w:t xml:space="preserve">  External frequency input</w:t>
      </w:r>
      <w:r w:rsidR="00E152C1">
        <w:fldChar w:fldCharType="begin"/>
      </w:r>
      <w:r w:rsidR="00A6184F">
        <w:instrText xml:space="preserve"> XE "</w:instrText>
      </w:r>
      <w:r w:rsidR="00A6184F" w:rsidRPr="00CE1B0D">
        <w:instrText>External frequency input</w:instrText>
      </w:r>
      <w:r w:rsidR="00A6184F">
        <w:instrText xml:space="preserve">" </w:instrText>
      </w:r>
      <w:r w:rsidR="00E152C1">
        <w:fldChar w:fldCharType="end"/>
      </w:r>
      <w:r w:rsidR="00A6184F">
        <w:t xml:space="preserve"> (verified by LED D9</w:t>
      </w:r>
      <w:r w:rsidR="00E152C1">
        <w:fldChar w:fldCharType="begin"/>
      </w:r>
      <w:r w:rsidR="00A6184F">
        <w:instrText xml:space="preserve"> XE "</w:instrText>
      </w:r>
      <w:r w:rsidR="00A6184F" w:rsidRPr="00C71007">
        <w:instrText>LED D9</w:instrText>
      </w:r>
      <w:r w:rsidR="00A6184F">
        <w:instrText xml:space="preserve">" </w:instrText>
      </w:r>
      <w:r w:rsidR="00E152C1">
        <w:fldChar w:fldCharType="end"/>
      </w:r>
      <w:r w:rsidR="00A6184F">
        <w:t xml:space="preserve"> is discussed on page </w:t>
      </w:r>
      <w:fldSimple w:instr=" PAGEREF _Ref413852923 ">
        <w:r w:rsidR="00492970">
          <w:rPr>
            <w:noProof/>
          </w:rPr>
          <w:t>49</w:t>
        </w:r>
      </w:fldSimple>
      <w:r w:rsidR="00A6184F">
        <w:t>.</w:t>
      </w:r>
    </w:p>
    <w:p w:rsidR="00C70251" w:rsidRDefault="00C70251" w:rsidP="00A9576C">
      <w:r>
        <w:rPr>
          <w:noProof/>
        </w:rPr>
        <w:drawing>
          <wp:anchor distT="0" distB="0" distL="114300" distR="114300" simplePos="0" relativeHeight="251707392" behindDoc="0" locked="0" layoutInCell="1" allowOverlap="1" wp14:anchorId="02231532" wp14:editId="16F0DF75">
            <wp:simplePos x="0" y="0"/>
            <wp:positionH relativeFrom="column">
              <wp:posOffset>3383352</wp:posOffset>
            </wp:positionH>
            <wp:positionV relativeFrom="paragraph">
              <wp:posOffset>78321</wp:posOffset>
            </wp:positionV>
            <wp:extent cx="1740739" cy="1854679"/>
            <wp:effectExtent l="19050" t="0" r="0" b="0"/>
            <wp:wrapNone/>
            <wp:docPr id="33"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36" cstate="print"/>
                    <a:stretch>
                      <a:fillRect/>
                    </a:stretch>
                  </pic:blipFill>
                  <pic:spPr>
                    <a:xfrm>
                      <a:off x="0" y="0"/>
                      <a:ext cx="1740739" cy="1854679"/>
                    </a:xfrm>
                    <a:prstGeom prst="rect">
                      <a:avLst/>
                    </a:prstGeom>
                  </pic:spPr>
                </pic:pic>
              </a:graphicData>
            </a:graphic>
          </wp:anchor>
        </w:drawing>
      </w:r>
    </w:p>
    <w:p w:rsidR="00C70251" w:rsidRDefault="00C70251" w:rsidP="00A9576C"/>
    <w:p w:rsidR="0013695A" w:rsidRDefault="0013695A" w:rsidP="00A9576C"/>
    <w:p w:rsidR="0013695A" w:rsidRDefault="0013695A" w:rsidP="00A9576C"/>
    <w:p w:rsidR="0013695A" w:rsidRDefault="0013695A" w:rsidP="00A9576C"/>
    <w:p w:rsidR="00264C55" w:rsidRDefault="00264C55">
      <w:pPr>
        <w:keepNext/>
        <w:jc w:val="center"/>
      </w:pPr>
    </w:p>
    <w:p w:rsidR="00264C55" w:rsidRDefault="00C96977">
      <w:pPr>
        <w:pStyle w:val="Caption"/>
      </w:pPr>
      <w:bookmarkStart w:id="240" w:name="_Ref413494002"/>
      <w:bookmarkStart w:id="241" w:name="_Toc414010628"/>
      <w:r>
        <w:t xml:space="preserve">Figure </w:t>
      </w:r>
      <w:r w:rsidR="00E152C1">
        <w:fldChar w:fldCharType="begin"/>
      </w:r>
      <w:r>
        <w:instrText xml:space="preserve"> SEQ Figure \* ARABIC </w:instrText>
      </w:r>
      <w:r w:rsidR="00E152C1">
        <w:fldChar w:fldCharType="separate"/>
      </w:r>
      <w:r w:rsidR="00492970">
        <w:rPr>
          <w:noProof/>
        </w:rPr>
        <w:t>9</w:t>
      </w:r>
      <w:r w:rsidR="00E152C1">
        <w:fldChar w:fldCharType="end"/>
      </w:r>
      <w:bookmarkEnd w:id="240"/>
      <w:r>
        <w:t xml:space="preserve"> </w:t>
      </w:r>
      <w:r w:rsidR="00C70251">
        <w:t xml:space="preserve">(L) shows </w:t>
      </w:r>
      <w:r>
        <w:t xml:space="preserve">Rx and </w:t>
      </w:r>
      <w:proofErr w:type="spellStart"/>
      <w:r>
        <w:t>Tx</w:t>
      </w:r>
      <w:proofErr w:type="spellEnd"/>
      <w:r>
        <w:t xml:space="preserve"> LED indicators</w:t>
      </w:r>
      <w:r w:rsidR="00C70251">
        <w:t xml:space="preserve"> and (R) shows location of LED D9.</w:t>
      </w:r>
      <w:bookmarkEnd w:id="241"/>
    </w:p>
    <w:p w:rsidR="00DD7F55" w:rsidRDefault="00DD7F55">
      <w:r>
        <w:br w:type="page"/>
      </w:r>
    </w:p>
    <w:p w:rsidR="00C70251" w:rsidRPr="00C70251" w:rsidRDefault="00C70251" w:rsidP="00C70251"/>
    <w:tbl>
      <w:tblPr>
        <w:tblStyle w:val="TableGrid"/>
        <w:tblW w:w="8821" w:type="dxa"/>
        <w:jc w:val="center"/>
        <w:shd w:val="clear" w:color="auto" w:fill="FFFFFF" w:themeFill="background1"/>
        <w:tblLook w:val="04A0" w:firstRow="1" w:lastRow="0" w:firstColumn="1" w:lastColumn="0" w:noHBand="0" w:noVBand="1"/>
      </w:tblPr>
      <w:tblGrid>
        <w:gridCol w:w="989"/>
        <w:gridCol w:w="989"/>
        <w:gridCol w:w="2557"/>
        <w:gridCol w:w="4286"/>
      </w:tblGrid>
      <w:tr w:rsidR="007944F9" w:rsidRPr="007944F9" w:rsidTr="00D3074F">
        <w:trPr>
          <w:jc w:val="center"/>
        </w:trPr>
        <w:tc>
          <w:tcPr>
            <w:tcW w:w="989" w:type="dxa"/>
            <w:shd w:val="pct55" w:color="FFFF00" w:fill="FFFFFF" w:themeFill="background1"/>
          </w:tcPr>
          <w:p w:rsidR="002F6B75" w:rsidRDefault="007944F9" w:rsidP="008A4B5B">
            <w:pPr>
              <w:jc w:val="center"/>
              <w:rPr>
                <w:b/>
                <w:sz w:val="20"/>
                <w:szCs w:val="20"/>
              </w:rPr>
            </w:pPr>
            <w:r w:rsidRPr="006F3AFD">
              <w:rPr>
                <w:b/>
                <w:sz w:val="20"/>
                <w:szCs w:val="20"/>
              </w:rPr>
              <w:t>LED</w:t>
            </w:r>
          </w:p>
          <w:p w:rsidR="007944F9" w:rsidRPr="007944F9" w:rsidRDefault="007944F9" w:rsidP="008A4B5B">
            <w:pPr>
              <w:jc w:val="center"/>
              <w:rPr>
                <w:b/>
                <w:sz w:val="20"/>
                <w:szCs w:val="20"/>
              </w:rPr>
            </w:pPr>
            <w:r w:rsidRPr="006F3AFD">
              <w:rPr>
                <w:b/>
                <w:sz w:val="20"/>
                <w:szCs w:val="20"/>
              </w:rPr>
              <w:t>ID</w:t>
            </w:r>
          </w:p>
        </w:tc>
        <w:tc>
          <w:tcPr>
            <w:tcW w:w="989" w:type="dxa"/>
            <w:shd w:val="pct55" w:color="FFFF00" w:fill="FFFFFF" w:themeFill="background1"/>
          </w:tcPr>
          <w:p w:rsidR="00264C55" w:rsidRDefault="0044053D">
            <w:pPr>
              <w:jc w:val="center"/>
              <w:rPr>
                <w:b/>
                <w:sz w:val="20"/>
                <w:szCs w:val="20"/>
              </w:rPr>
            </w:pPr>
            <w:r w:rsidRPr="0044053D">
              <w:rPr>
                <w:b/>
                <w:sz w:val="20"/>
                <w:szCs w:val="20"/>
              </w:rPr>
              <w:t>LED</w:t>
            </w:r>
          </w:p>
          <w:p w:rsidR="00264C55" w:rsidRDefault="007944F9">
            <w:pPr>
              <w:jc w:val="center"/>
              <w:rPr>
                <w:b/>
                <w:sz w:val="20"/>
                <w:szCs w:val="20"/>
              </w:rPr>
            </w:pPr>
            <w:r>
              <w:rPr>
                <w:b/>
                <w:sz w:val="20"/>
                <w:szCs w:val="20"/>
              </w:rPr>
              <w:t>Color</w:t>
            </w:r>
          </w:p>
        </w:tc>
        <w:tc>
          <w:tcPr>
            <w:tcW w:w="2557" w:type="dxa"/>
            <w:shd w:val="pct55" w:color="FFFF00" w:fill="FFFFFF" w:themeFill="background1"/>
          </w:tcPr>
          <w:p w:rsidR="00264C55" w:rsidRDefault="0044053D">
            <w:pPr>
              <w:rPr>
                <w:b/>
                <w:sz w:val="20"/>
                <w:szCs w:val="20"/>
              </w:rPr>
            </w:pPr>
            <w:r w:rsidRPr="0044053D">
              <w:rPr>
                <w:b/>
                <w:sz w:val="20"/>
                <w:szCs w:val="20"/>
              </w:rPr>
              <w:t>Interpretation</w:t>
            </w:r>
          </w:p>
        </w:tc>
        <w:tc>
          <w:tcPr>
            <w:tcW w:w="4286" w:type="dxa"/>
            <w:shd w:val="pct55" w:color="FFFF00" w:fill="FFFFFF" w:themeFill="background1"/>
          </w:tcPr>
          <w:p w:rsidR="00264C55" w:rsidRDefault="0044053D">
            <w:pPr>
              <w:rPr>
                <w:b/>
                <w:sz w:val="20"/>
                <w:szCs w:val="20"/>
              </w:rPr>
            </w:pPr>
            <w:r w:rsidRPr="0044053D">
              <w:rPr>
                <w:b/>
                <w:sz w:val="20"/>
                <w:szCs w:val="20"/>
              </w:rPr>
              <w:t>Flash status</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D1</w:t>
            </w:r>
          </w:p>
        </w:tc>
        <w:tc>
          <w:tcPr>
            <w:tcW w:w="989" w:type="dxa"/>
            <w:shd w:val="clear" w:color="auto" w:fill="FFFFFF" w:themeFill="background1"/>
          </w:tcPr>
          <w:p w:rsidR="00264C55" w:rsidRDefault="007944F9">
            <w:pPr>
              <w:jc w:val="center"/>
              <w:rPr>
                <w:sz w:val="20"/>
                <w:szCs w:val="20"/>
              </w:rPr>
            </w:pPr>
            <w:r>
              <w:rPr>
                <w:sz w:val="20"/>
                <w:szCs w:val="20"/>
              </w:rPr>
              <w:t>Green</w:t>
            </w:r>
          </w:p>
        </w:tc>
        <w:tc>
          <w:tcPr>
            <w:tcW w:w="2557" w:type="dxa"/>
            <w:shd w:val="clear" w:color="auto" w:fill="FFFFFF" w:themeFill="background1"/>
          </w:tcPr>
          <w:p w:rsidR="00264C55" w:rsidRDefault="0044053D">
            <w:pPr>
              <w:rPr>
                <w:sz w:val="20"/>
                <w:szCs w:val="20"/>
              </w:rPr>
            </w:pPr>
            <w:r w:rsidRPr="0044053D">
              <w:rPr>
                <w:sz w:val="20"/>
                <w:szCs w:val="20"/>
              </w:rPr>
              <w:t>3.3v regulator power status</w:t>
            </w:r>
          </w:p>
        </w:tc>
        <w:tc>
          <w:tcPr>
            <w:tcW w:w="4286" w:type="dxa"/>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D2</w:t>
            </w:r>
          </w:p>
        </w:tc>
        <w:tc>
          <w:tcPr>
            <w:tcW w:w="989" w:type="dxa"/>
            <w:tcBorders>
              <w:bottom w:val="single" w:sz="4" w:space="0" w:color="auto"/>
            </w:tcBorders>
            <w:shd w:val="clear" w:color="auto" w:fill="FFFFFF" w:themeFill="background1"/>
          </w:tcPr>
          <w:p w:rsidR="00264C55" w:rsidRDefault="007944F9">
            <w:pPr>
              <w:jc w:val="center"/>
              <w:rPr>
                <w:sz w:val="20"/>
                <w:szCs w:val="20"/>
              </w:rPr>
            </w:pPr>
            <w:r>
              <w:rPr>
                <w:sz w:val="20"/>
                <w:szCs w:val="20"/>
              </w:rPr>
              <w:t>Green</w:t>
            </w:r>
          </w:p>
        </w:tc>
        <w:tc>
          <w:tcPr>
            <w:tcW w:w="2557"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1.2v regulator power status</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trHeight w:val="399"/>
          <w:jc w:val="center"/>
        </w:trPr>
        <w:tc>
          <w:tcPr>
            <w:tcW w:w="8821" w:type="dxa"/>
            <w:gridSpan w:val="4"/>
            <w:shd w:val="pct5" w:color="auto" w:fill="FFFFFF" w:themeFill="background1"/>
            <w:vAlign w:val="center"/>
          </w:tcPr>
          <w:p w:rsidR="00264C55" w:rsidRDefault="007944F9">
            <w:pPr>
              <w:jc w:val="center"/>
              <w:rPr>
                <w:sz w:val="20"/>
                <w:szCs w:val="20"/>
              </w:rPr>
            </w:pPr>
            <w:r w:rsidRPr="006F3AFD">
              <w:rPr>
                <w:sz w:val="20"/>
                <w:szCs w:val="20"/>
              </w:rPr>
              <w:t>Transmitter data status (from Chip U1B, CYUSB3011)</w:t>
            </w: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sidRPr="006F3AFD">
              <w:rPr>
                <w:sz w:val="20"/>
                <w:szCs w:val="20"/>
              </w:rPr>
              <w:t>D3</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8A4B5B" w:rsidP="00022324">
            <w:pPr>
              <w:rPr>
                <w:sz w:val="20"/>
                <w:szCs w:val="20"/>
              </w:rPr>
            </w:pPr>
            <w:r>
              <w:rPr>
                <w:sz w:val="20"/>
                <w:szCs w:val="20"/>
              </w:rPr>
              <w:t>Not used in production RASDR</w:t>
            </w:r>
          </w:p>
        </w:tc>
        <w:tc>
          <w:tcPr>
            <w:tcW w:w="4286" w:type="dxa"/>
            <w:shd w:val="clear" w:color="auto" w:fill="FFFFFF" w:themeFill="background1"/>
          </w:tcPr>
          <w:p w:rsidR="007944F9" w:rsidRPr="006F3AFD" w:rsidRDefault="007944F9" w:rsidP="00022324">
            <w:pPr>
              <w:rPr>
                <w:sz w:val="20"/>
                <w:szCs w:val="20"/>
              </w:rPr>
            </w:pP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Pr>
                <w:sz w:val="20"/>
                <w:szCs w:val="20"/>
              </w:rPr>
              <w:t>D4</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7944F9" w:rsidP="002F6B75">
            <w:pPr>
              <w:rPr>
                <w:sz w:val="20"/>
                <w:szCs w:val="20"/>
              </w:rPr>
            </w:pPr>
            <w:r w:rsidRPr="006F3AFD">
              <w:rPr>
                <w:sz w:val="20"/>
                <w:szCs w:val="20"/>
              </w:rPr>
              <w:t>Not Use</w:t>
            </w:r>
            <w:r>
              <w:rPr>
                <w:sz w:val="20"/>
                <w:szCs w:val="20"/>
              </w:rPr>
              <w:t>d</w:t>
            </w:r>
            <w:r w:rsidRPr="006F3AFD">
              <w:rPr>
                <w:sz w:val="20"/>
                <w:szCs w:val="20"/>
              </w:rPr>
              <w:t xml:space="preserve"> </w:t>
            </w:r>
            <w:r w:rsidR="002F6B75">
              <w:rPr>
                <w:sz w:val="20"/>
                <w:szCs w:val="20"/>
              </w:rPr>
              <w:t>in production</w:t>
            </w:r>
            <w:r w:rsidRPr="006F3AFD">
              <w:rPr>
                <w:sz w:val="20"/>
                <w:szCs w:val="20"/>
              </w:rPr>
              <w:t xml:space="preserve"> RASDR</w:t>
            </w:r>
          </w:p>
        </w:tc>
        <w:tc>
          <w:tcPr>
            <w:tcW w:w="4286" w:type="dxa"/>
            <w:shd w:val="clear" w:color="auto" w:fill="FFFFFF" w:themeFill="background1"/>
          </w:tcPr>
          <w:p w:rsidR="007944F9" w:rsidRPr="006F3AFD" w:rsidRDefault="007944F9" w:rsidP="00022324">
            <w:pPr>
              <w:rPr>
                <w:sz w:val="20"/>
                <w:szCs w:val="20"/>
              </w:rPr>
            </w:pP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5</w:t>
            </w:r>
          </w:p>
        </w:tc>
        <w:tc>
          <w:tcPr>
            <w:tcW w:w="989" w:type="dxa"/>
            <w:tcBorders>
              <w:bottom w:val="single" w:sz="4" w:space="0" w:color="auto"/>
            </w:tcBorders>
            <w:shd w:val="clear" w:color="auto" w:fill="FFFFFF" w:themeFill="background1"/>
          </w:tcPr>
          <w:p w:rsidR="00264C55" w:rsidRDefault="007944F9">
            <w:pPr>
              <w:jc w:val="center"/>
              <w:rPr>
                <w:rFonts w:asciiTheme="majorHAnsi" w:eastAsiaTheme="majorEastAsia" w:hAnsiTheme="majorHAnsi" w:cstheme="majorBidi"/>
                <w:b/>
                <w:bCs/>
                <w:color w:val="4F81BD" w:themeColor="accent1"/>
                <w:sz w:val="20"/>
                <w:szCs w:val="20"/>
              </w:rPr>
            </w:pPr>
            <w:r>
              <w:rPr>
                <w:sz w:val="20"/>
                <w:szCs w:val="20"/>
              </w:rPr>
              <w:t>Yellow/</w:t>
            </w:r>
          </w:p>
          <w:p w:rsidR="00264C55" w:rsidRDefault="007944F9">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264C55" w:rsidRDefault="007944F9" w:rsidP="008A4B5B">
            <w:pPr>
              <w:rPr>
                <w:sz w:val="20"/>
                <w:szCs w:val="20"/>
              </w:rPr>
            </w:pPr>
            <w:r w:rsidRPr="006F3AFD">
              <w:rPr>
                <w:sz w:val="20"/>
                <w:szCs w:val="20"/>
              </w:rPr>
              <w:t>Not Use</w:t>
            </w:r>
            <w:r>
              <w:rPr>
                <w:sz w:val="20"/>
                <w:szCs w:val="20"/>
              </w:rPr>
              <w:t>d</w:t>
            </w:r>
            <w:r w:rsidRPr="006F3AFD">
              <w:rPr>
                <w:sz w:val="20"/>
                <w:szCs w:val="20"/>
              </w:rPr>
              <w:t xml:space="preserve"> </w:t>
            </w:r>
            <w:r w:rsidR="008A4B5B">
              <w:rPr>
                <w:sz w:val="20"/>
                <w:szCs w:val="20"/>
              </w:rPr>
              <w:t>in production</w:t>
            </w:r>
            <w:r w:rsidRPr="006F3AFD">
              <w:rPr>
                <w:sz w:val="20"/>
                <w:szCs w:val="20"/>
              </w:rPr>
              <w:t xml:space="preserve"> RASDR</w:t>
            </w:r>
          </w:p>
        </w:tc>
        <w:tc>
          <w:tcPr>
            <w:tcW w:w="4286" w:type="dxa"/>
            <w:tcBorders>
              <w:bottom w:val="single" w:sz="4" w:space="0" w:color="auto"/>
            </w:tcBorders>
            <w:shd w:val="clear" w:color="auto" w:fill="FFFFFF" w:themeFill="background1"/>
          </w:tcPr>
          <w:p w:rsidR="00264C55" w:rsidRDefault="00264C55">
            <w:pPr>
              <w:rPr>
                <w:sz w:val="20"/>
                <w:szCs w:val="20"/>
              </w:rPr>
            </w:pPr>
          </w:p>
        </w:tc>
      </w:tr>
      <w:tr w:rsidR="007944F9" w:rsidRPr="007944F9" w:rsidTr="002F6B75">
        <w:trPr>
          <w:trHeight w:val="424"/>
          <w:jc w:val="center"/>
        </w:trPr>
        <w:tc>
          <w:tcPr>
            <w:tcW w:w="8821" w:type="dxa"/>
            <w:gridSpan w:val="4"/>
            <w:shd w:val="pct5" w:color="auto" w:fill="FFFFFF" w:themeFill="background1"/>
            <w:vAlign w:val="center"/>
          </w:tcPr>
          <w:p w:rsidR="00264C55" w:rsidRDefault="0044053D">
            <w:pPr>
              <w:jc w:val="center"/>
              <w:rPr>
                <w:sz w:val="20"/>
                <w:szCs w:val="20"/>
              </w:rPr>
            </w:pPr>
            <w:r w:rsidRPr="0044053D">
              <w:rPr>
                <w:sz w:val="20"/>
                <w:szCs w:val="20"/>
              </w:rPr>
              <w:t>Receiver data status (from Chip U2B, CYUSB3011)</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6</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Rx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w:t>
            </w:r>
            <w:proofErr w:type="spellStart"/>
            <w:r w:rsidRPr="0044053D">
              <w:rPr>
                <w:sz w:val="20"/>
                <w:szCs w:val="20"/>
              </w:rPr>
              <w:t>DigiRED</w:t>
            </w:r>
            <w:proofErr w:type="spellEnd"/>
            <w:r w:rsidRPr="0044053D">
              <w:rPr>
                <w:sz w:val="20"/>
                <w:szCs w:val="20"/>
              </w:rPr>
              <w:t xml:space="preserve"> is receiving commands. </w:t>
            </w:r>
          </w:p>
          <w:p w:rsidR="00264C55" w:rsidRDefault="0044053D">
            <w:pPr>
              <w:rPr>
                <w:sz w:val="20"/>
                <w:szCs w:val="20"/>
              </w:rPr>
            </w:pPr>
            <w:r w:rsidRPr="0044053D">
              <w:rPr>
                <w:sz w:val="20"/>
                <w:szCs w:val="20"/>
              </w:rPr>
              <w:t xml:space="preserve">On in </w:t>
            </w:r>
            <w:proofErr w:type="spellStart"/>
            <w:r w:rsidRPr="0044053D">
              <w:rPr>
                <w:sz w:val="20"/>
                <w:szCs w:val="20"/>
              </w:rPr>
              <w:t>bootloader</w:t>
            </w:r>
            <w:proofErr w:type="spellEnd"/>
            <w:r w:rsidRPr="0044053D">
              <w:rPr>
                <w:sz w:val="20"/>
                <w:szCs w:val="20"/>
              </w:rPr>
              <w:t xml:space="preserve"> mode</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Pr>
                <w:sz w:val="20"/>
                <w:szCs w:val="20"/>
              </w:rPr>
              <w:t>D7</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proofErr w:type="spellStart"/>
            <w:r>
              <w:rPr>
                <w:sz w:val="20"/>
                <w:szCs w:val="20"/>
              </w:rPr>
              <w:t>Tx</w:t>
            </w:r>
            <w:proofErr w:type="spellEnd"/>
            <w:r>
              <w:rPr>
                <w:sz w:val="20"/>
                <w:szCs w:val="20"/>
              </w:rPr>
              <w:t xml:space="preserve">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w:t>
            </w:r>
            <w:proofErr w:type="spellStart"/>
            <w:r w:rsidRPr="0044053D">
              <w:rPr>
                <w:sz w:val="20"/>
                <w:szCs w:val="20"/>
              </w:rPr>
              <w:t>DigiRED</w:t>
            </w:r>
            <w:proofErr w:type="spellEnd"/>
            <w:r w:rsidRPr="0044053D">
              <w:rPr>
                <w:sz w:val="20"/>
                <w:szCs w:val="20"/>
              </w:rPr>
              <w:t xml:space="preserve"> is sending data. On when data are streamed.</w:t>
            </w:r>
          </w:p>
        </w:tc>
      </w:tr>
      <w:tr w:rsidR="007944F9" w:rsidRPr="007944F9" w:rsidTr="008A4B5B">
        <w:trPr>
          <w:jc w:val="center"/>
        </w:trPr>
        <w:tc>
          <w:tcPr>
            <w:tcW w:w="989" w:type="dxa"/>
            <w:tcBorders>
              <w:bottom w:val="single" w:sz="4" w:space="0" w:color="auto"/>
            </w:tcBorders>
            <w:shd w:val="clear" w:color="auto" w:fill="FFFFFF" w:themeFill="background1"/>
          </w:tcPr>
          <w:p w:rsidR="007944F9" w:rsidRDefault="007944F9" w:rsidP="007944F9">
            <w:pPr>
              <w:jc w:val="center"/>
              <w:rPr>
                <w:sz w:val="20"/>
                <w:szCs w:val="20"/>
              </w:rPr>
            </w:pPr>
            <w:r w:rsidRPr="006F3AFD">
              <w:rPr>
                <w:sz w:val="20"/>
                <w:szCs w:val="20"/>
              </w:rPr>
              <w:t>D</w:t>
            </w:r>
            <w:r>
              <w:rPr>
                <w:sz w:val="20"/>
                <w:szCs w:val="20"/>
              </w:rPr>
              <w:t>8</w:t>
            </w:r>
          </w:p>
        </w:tc>
        <w:tc>
          <w:tcPr>
            <w:tcW w:w="989" w:type="dxa"/>
            <w:tcBorders>
              <w:bottom w:val="single" w:sz="4" w:space="0" w:color="auto"/>
            </w:tcBorders>
            <w:shd w:val="clear" w:color="auto" w:fill="FFFFFF" w:themeFill="background1"/>
          </w:tcPr>
          <w:p w:rsidR="007944F9" w:rsidRDefault="007944F9" w:rsidP="00022324">
            <w:pPr>
              <w:jc w:val="center"/>
              <w:rPr>
                <w:sz w:val="20"/>
                <w:szCs w:val="20"/>
              </w:rPr>
            </w:pPr>
            <w:r>
              <w:rPr>
                <w:sz w:val="20"/>
                <w:szCs w:val="20"/>
              </w:rPr>
              <w:t>Yellow/</w:t>
            </w:r>
          </w:p>
          <w:p w:rsidR="007944F9" w:rsidRDefault="007944F9" w:rsidP="00022324">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7944F9" w:rsidRPr="007944F9" w:rsidRDefault="007944F9" w:rsidP="007944F9">
            <w:pPr>
              <w:spacing w:after="200" w:line="276" w:lineRule="auto"/>
              <w:rPr>
                <w:sz w:val="20"/>
                <w:szCs w:val="20"/>
              </w:rPr>
            </w:pPr>
            <w:r>
              <w:rPr>
                <w:sz w:val="20"/>
                <w:szCs w:val="20"/>
              </w:rPr>
              <w:t>Firmware indicator</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 xml:space="preserve">Flashes when firmware is ok. On in </w:t>
            </w:r>
            <w:proofErr w:type="spellStart"/>
            <w:r w:rsidRPr="0044053D">
              <w:rPr>
                <w:sz w:val="20"/>
                <w:szCs w:val="20"/>
              </w:rPr>
              <w:t>bootloader</w:t>
            </w:r>
            <w:proofErr w:type="spellEnd"/>
            <w:r w:rsidRPr="0044053D">
              <w:rPr>
                <w:sz w:val="20"/>
                <w:szCs w:val="20"/>
              </w:rPr>
              <w:t xml:space="preserve"> mode</w:t>
            </w:r>
          </w:p>
        </w:tc>
      </w:tr>
      <w:tr w:rsidR="008A4B5B" w:rsidRPr="007944F9" w:rsidTr="008A4B5B">
        <w:trPr>
          <w:trHeight w:val="476"/>
          <w:jc w:val="center"/>
        </w:trPr>
        <w:tc>
          <w:tcPr>
            <w:tcW w:w="8821" w:type="dxa"/>
            <w:gridSpan w:val="4"/>
            <w:shd w:val="pct10" w:color="auto" w:fill="FFFFFF" w:themeFill="background1"/>
            <w:vAlign w:val="center"/>
          </w:tcPr>
          <w:p w:rsidR="008A4B5B" w:rsidRDefault="008A4B5B" w:rsidP="008A4B5B">
            <w:pPr>
              <w:jc w:val="center"/>
              <w:rPr>
                <w:sz w:val="20"/>
                <w:szCs w:val="20"/>
              </w:rPr>
            </w:pPr>
            <w:r>
              <w:rPr>
                <w:sz w:val="20"/>
                <w:szCs w:val="20"/>
              </w:rPr>
              <w:t>Frequency lock status</w:t>
            </w:r>
          </w:p>
        </w:tc>
      </w:tr>
      <w:tr w:rsidR="00C70251" w:rsidRPr="007944F9" w:rsidTr="008A4B5B">
        <w:trPr>
          <w:trHeight w:val="476"/>
          <w:jc w:val="center"/>
        </w:trPr>
        <w:tc>
          <w:tcPr>
            <w:tcW w:w="989" w:type="dxa"/>
            <w:shd w:val="clear" w:color="auto" w:fill="FFFFFF" w:themeFill="background1"/>
          </w:tcPr>
          <w:p w:rsidR="00C70251" w:rsidRPr="006F3AFD" w:rsidRDefault="00C70251" w:rsidP="007944F9">
            <w:pPr>
              <w:jc w:val="center"/>
              <w:rPr>
                <w:sz w:val="20"/>
                <w:szCs w:val="20"/>
              </w:rPr>
            </w:pPr>
            <w:r>
              <w:rPr>
                <w:sz w:val="20"/>
                <w:szCs w:val="20"/>
              </w:rPr>
              <w:t>D9</w:t>
            </w:r>
          </w:p>
        </w:tc>
        <w:tc>
          <w:tcPr>
            <w:tcW w:w="989" w:type="dxa"/>
            <w:shd w:val="clear" w:color="auto" w:fill="FFFFFF" w:themeFill="background1"/>
          </w:tcPr>
          <w:p w:rsidR="00C70251" w:rsidRDefault="00C70251" w:rsidP="00022324">
            <w:pPr>
              <w:jc w:val="center"/>
              <w:rPr>
                <w:sz w:val="20"/>
                <w:szCs w:val="20"/>
              </w:rPr>
            </w:pPr>
            <w:r>
              <w:rPr>
                <w:sz w:val="20"/>
                <w:szCs w:val="20"/>
              </w:rPr>
              <w:t>Green</w:t>
            </w:r>
          </w:p>
        </w:tc>
        <w:tc>
          <w:tcPr>
            <w:tcW w:w="2557" w:type="dxa"/>
            <w:shd w:val="clear" w:color="auto" w:fill="FFFFFF" w:themeFill="background1"/>
          </w:tcPr>
          <w:p w:rsidR="00C70251" w:rsidRDefault="00C70251" w:rsidP="007944F9">
            <w:pPr>
              <w:rPr>
                <w:sz w:val="20"/>
                <w:szCs w:val="20"/>
              </w:rPr>
            </w:pPr>
            <w:r>
              <w:rPr>
                <w:sz w:val="20"/>
                <w:szCs w:val="20"/>
              </w:rPr>
              <w:t>Frequency lock indicator</w:t>
            </w:r>
          </w:p>
        </w:tc>
        <w:tc>
          <w:tcPr>
            <w:tcW w:w="4286" w:type="dxa"/>
            <w:shd w:val="clear" w:color="auto" w:fill="FFFFFF" w:themeFill="background1"/>
          </w:tcPr>
          <w:p w:rsidR="00C70251" w:rsidRPr="0044053D" w:rsidRDefault="00C70251">
            <w:pPr>
              <w:rPr>
                <w:sz w:val="20"/>
                <w:szCs w:val="20"/>
              </w:rPr>
            </w:pPr>
            <w:r>
              <w:rPr>
                <w:sz w:val="20"/>
                <w:szCs w:val="20"/>
              </w:rPr>
              <w:t>Green when frequency lock is achieved</w:t>
            </w:r>
          </w:p>
        </w:tc>
      </w:tr>
    </w:tbl>
    <w:p w:rsidR="008A2AFE" w:rsidRDefault="008A2AFE" w:rsidP="00A9576C"/>
    <w:p w:rsidR="008A2AFE" w:rsidRDefault="008A2AFE">
      <w:pPr>
        <w:pStyle w:val="Caption"/>
      </w:pPr>
      <w:bookmarkStart w:id="242" w:name="_Ref412803613"/>
      <w:bookmarkStart w:id="243" w:name="_Ref412803601"/>
      <w:bookmarkStart w:id="244" w:name="_Toc414010655"/>
      <w:r>
        <w:t xml:space="preserve">Table </w:t>
      </w:r>
      <w:fldSimple w:instr=" SEQ Table \* ARABIC ">
        <w:r w:rsidR="00492970">
          <w:rPr>
            <w:noProof/>
          </w:rPr>
          <w:t>8</w:t>
        </w:r>
      </w:fldSimple>
      <w:bookmarkEnd w:id="242"/>
      <w:r>
        <w:t xml:space="preserve">  </w:t>
      </w:r>
      <w:proofErr w:type="spellStart"/>
      <w:r>
        <w:t>DigiRED</w:t>
      </w:r>
      <w:proofErr w:type="spellEnd"/>
      <w:r>
        <w:t xml:space="preserve"> LED status indicators.</w:t>
      </w:r>
      <w:bookmarkEnd w:id="243"/>
      <w:bookmarkEnd w:id="244"/>
    </w:p>
    <w:p w:rsidR="00D37271" w:rsidRPr="00A9576C" w:rsidRDefault="00D37271" w:rsidP="00D37271">
      <w:pPr>
        <w:pStyle w:val="Heading3"/>
      </w:pPr>
      <w:bookmarkStart w:id="245" w:name="_Toc414010590"/>
      <w:r>
        <w:t>Configuration</w:t>
      </w:r>
      <w:bookmarkEnd w:id="245"/>
    </w:p>
    <w:p w:rsidR="00D37271" w:rsidRPr="00E505F8" w:rsidRDefault="00D37271" w:rsidP="00D37271">
      <w:r w:rsidRPr="00E505F8">
        <w:t xml:space="preserve">The </w:t>
      </w:r>
      <w:proofErr w:type="spellStart"/>
      <w:r w:rsidRPr="00E505F8">
        <w:t>DigiRED</w:t>
      </w:r>
      <w:proofErr w:type="spellEnd"/>
      <w:r w:rsidRPr="00E505F8">
        <w:t xml:space="preserve"> board is controlled by </w:t>
      </w:r>
      <w:proofErr w:type="spellStart"/>
      <w:r w:rsidRPr="00E505F8">
        <w:t>RASDRViewer</w:t>
      </w:r>
      <w:proofErr w:type="spellEnd"/>
      <w:r w:rsidRPr="00E505F8">
        <w:t xml:space="preserve"> application</w:t>
      </w:r>
      <w:r>
        <w:t>, see next chapter</w:t>
      </w:r>
      <w:r w:rsidRPr="00E505F8">
        <w:t xml:space="preserve">. </w:t>
      </w:r>
    </w:p>
    <w:p w:rsidR="00264C55" w:rsidRDefault="00A80FD5">
      <w:pPr>
        <w:pStyle w:val="Heading3"/>
      </w:pPr>
      <w:bookmarkStart w:id="246" w:name="_Toc414010591"/>
      <w:r>
        <w:t>Loading new firmware</w:t>
      </w:r>
      <w:bookmarkEnd w:id="246"/>
    </w:p>
    <w:p w:rsidR="00264C55" w:rsidRDefault="00A80FD5">
      <w:r>
        <w:t xml:space="preserve">From factory the RASDR </w:t>
      </w:r>
      <w:r w:rsidR="00D269C3">
        <w:t xml:space="preserve">receiver </w:t>
      </w:r>
      <w:r w:rsidR="00D94DDE">
        <w:t xml:space="preserve">will be </w:t>
      </w:r>
      <w:r>
        <w:t>loaded with the latest firmw</w:t>
      </w:r>
      <w:r w:rsidR="00D269C3">
        <w:t>are; h</w:t>
      </w:r>
      <w:r>
        <w:t>owever</w:t>
      </w:r>
      <w:r w:rsidR="00D269C3">
        <w:t>,</w:t>
      </w:r>
      <w:r>
        <w:t xml:space="preserve"> update</w:t>
      </w:r>
      <w:r w:rsidR="00D94DDE">
        <w:t>s will be available</w:t>
      </w:r>
      <w:r w:rsidR="001713A8">
        <w:t xml:space="preserve"> by email.</w:t>
      </w:r>
    </w:p>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247" w:name="_Ref413058803"/>
      <w:bookmarkStart w:id="248" w:name="_Toc414010592"/>
      <w:proofErr w:type="spellStart"/>
      <w:r>
        <w:lastRenderedPageBreak/>
        <w:t>RASDRViewer</w:t>
      </w:r>
      <w:proofErr w:type="spellEnd"/>
      <w:r>
        <w:t xml:space="preserve"> and RASDR Software Basics</w:t>
      </w:r>
      <w:bookmarkEnd w:id="247"/>
      <w:bookmarkEnd w:id="248"/>
    </w:p>
    <w:p w:rsidR="003126D5" w:rsidRDefault="003126D5" w:rsidP="003126D5">
      <w:pPr>
        <w:pStyle w:val="Heading2"/>
      </w:pPr>
      <w:bookmarkStart w:id="249" w:name="_Toc414010593"/>
      <w:r>
        <w:t>Introduction</w:t>
      </w:r>
      <w:bookmarkEnd w:id="249"/>
    </w:p>
    <w:p w:rsidR="004514C7" w:rsidRPr="004514C7" w:rsidRDefault="00967C3D" w:rsidP="004514C7">
      <w:r>
        <w:t>For some, t</w:t>
      </w:r>
      <w:r w:rsidR="004514C7">
        <w:t>he ‘meat’</w:t>
      </w:r>
      <w:r w:rsidR="004514C7">
        <w:rPr>
          <w:rStyle w:val="FootnoteReference"/>
        </w:rPr>
        <w:footnoteReference w:id="2"/>
      </w:r>
      <w:r w:rsidR="004514C7">
        <w:t xml:space="preserve"> of the Software Defined Receiver is the software.</w:t>
      </w:r>
      <w:r w:rsidR="009B401F">
        <w:t xml:space="preserve"> </w:t>
      </w:r>
      <w:r>
        <w:t xml:space="preserve"> This is the promise for developing algorithms that process the raw radio data to extract finer details physics and </w:t>
      </w:r>
      <w:proofErr w:type="spellStart"/>
      <w:r>
        <w:t>astronomoy</w:t>
      </w:r>
      <w:proofErr w:type="spellEnd"/>
      <w:r>
        <w:t>.</w:t>
      </w:r>
      <w:r w:rsidR="005758BE">
        <w:t xml:space="preserve">  To others, the focus is on development of equipment that pushes the limits of exploration.</w:t>
      </w:r>
      <w:r>
        <w:t xml:space="preserve"> </w:t>
      </w:r>
      <w:r w:rsidR="009B401F">
        <w:t xml:space="preserve">There are various approaches to data processing.  </w:t>
      </w:r>
      <w:proofErr w:type="spellStart"/>
      <w:r w:rsidR="009B401F">
        <w:t>RASDRviewer</w:t>
      </w:r>
      <w:proofErr w:type="spellEnd"/>
      <w:r w:rsidR="009B401F">
        <w:t xml:space="preserve"> is a ‘viewer’ and shows FFT output. </w:t>
      </w:r>
      <w:r w:rsidR="005758BE">
        <w:t xml:space="preserve"> The </w:t>
      </w:r>
      <w:proofErr w:type="gramStart"/>
      <w:r w:rsidR="005758BE">
        <w:t xml:space="preserve">foci of </w:t>
      </w:r>
      <w:proofErr w:type="spellStart"/>
      <w:r w:rsidR="005758BE">
        <w:t>RASDRviewer</w:t>
      </w:r>
      <w:proofErr w:type="spellEnd"/>
      <w:r w:rsidR="005758BE">
        <w:t xml:space="preserve"> is</w:t>
      </w:r>
      <w:proofErr w:type="gramEnd"/>
      <w:r w:rsidR="005758BE">
        <w:t xml:space="preserve"> to program </w:t>
      </w:r>
      <w:proofErr w:type="spellStart"/>
      <w:r w:rsidR="005758BE">
        <w:t>MyriadRF</w:t>
      </w:r>
      <w:proofErr w:type="spellEnd"/>
      <w:r w:rsidR="005758BE">
        <w:t xml:space="preserve">, demonstrate via its GUI (Graphical User Interface) the existence and form of the data, and route the data to the background computer.  </w:t>
      </w:r>
      <w:proofErr w:type="spellStart"/>
      <w:r w:rsidR="005758BE">
        <w:t>RASDRviewer</w:t>
      </w:r>
      <w:proofErr w:type="spellEnd"/>
      <w:r w:rsidR="009B401F">
        <w:t xml:space="preserve"> is in addition a data capture utility that selects and saves data for subsequent processing.</w:t>
      </w:r>
    </w:p>
    <w:p w:rsidR="008722B5" w:rsidRDefault="003126D5" w:rsidP="003126D5">
      <w:proofErr w:type="spellStart"/>
      <w:proofErr w:type="gramStart"/>
      <w:r>
        <w:t>RASDRviewer</w:t>
      </w:r>
      <w:proofErr w:type="spellEnd"/>
      <w:proofErr w:type="gramEnd"/>
      <w:sdt>
        <w:sdtPr>
          <w:id w:val="32213363"/>
          <w:citation/>
        </w:sdtPr>
        <w:sdtContent>
          <w:r w:rsidR="00E152C1">
            <w:fldChar w:fldCharType="begin"/>
          </w:r>
          <w:r w:rsidR="003677E8">
            <w:instrText xml:space="preserve"> CITATION Oxl13 \l 1033  </w:instrText>
          </w:r>
          <w:r w:rsidR="00E152C1">
            <w:fldChar w:fldCharType="separate"/>
          </w:r>
          <w:r w:rsidR="001511D2" w:rsidRPr="001511D2">
            <w:rPr>
              <w:noProof/>
            </w:rPr>
            <w:t>[22]</w:t>
          </w:r>
          <w:r w:rsidR="00E152C1">
            <w:rPr>
              <w:noProof/>
            </w:rPr>
            <w:fldChar w:fldCharType="end"/>
          </w:r>
        </w:sdtContent>
      </w:sdt>
      <w:r>
        <w:t xml:space="preserve"> </w:t>
      </w:r>
      <w:sdt>
        <w:sdtPr>
          <w:id w:val="32213367"/>
          <w:citation/>
        </w:sdtPr>
        <w:sdtContent>
          <w:r w:rsidR="00E152C1">
            <w:fldChar w:fldCharType="begin"/>
          </w:r>
          <w:r w:rsidR="003677E8">
            <w:instrText xml:space="preserve"> CITATION Oxl141 \l 1033 </w:instrText>
          </w:r>
          <w:r w:rsidR="00E152C1">
            <w:fldChar w:fldCharType="separate"/>
          </w:r>
          <w:r w:rsidR="001511D2" w:rsidRPr="001511D2">
            <w:rPr>
              <w:noProof/>
            </w:rPr>
            <w:t>[23]</w:t>
          </w:r>
          <w:r w:rsidR="00E152C1">
            <w:rPr>
              <w:noProof/>
            </w:rPr>
            <w:fldChar w:fldCharType="end"/>
          </w:r>
        </w:sdtContent>
      </w:sdt>
      <w:r>
        <w:t xml:space="preserve">is the </w:t>
      </w:r>
      <w:r w:rsidR="004514C7">
        <w:t xml:space="preserve">primary </w:t>
      </w:r>
      <w:r>
        <w:t>software t</w:t>
      </w:r>
      <w:r w:rsidR="004514C7">
        <w:t>hat controls RASDR2 and present</w:t>
      </w:r>
      <w:r w:rsidR="005758BE">
        <w:t>s</w:t>
      </w:r>
      <w:r>
        <w:t xml:space="preserve"> captured data to the user. It uses a Windows based GUI that is designed for portability to both the Linux and MAC platforms. This portability is mainly based on the use of the </w:t>
      </w:r>
      <w:proofErr w:type="spellStart"/>
      <w:r>
        <w:t>wxWidgets</w:t>
      </w:r>
      <w:proofErr w:type="spellEnd"/>
      <w:r>
        <w:t xml:space="preserve"> development tool that is available as open source freeware. </w:t>
      </w:r>
      <w:proofErr w:type="spellStart"/>
      <w:proofErr w:type="gramStart"/>
      <w:r>
        <w:t>wxWidgets</w:t>
      </w:r>
      <w:proofErr w:type="spellEnd"/>
      <w:proofErr w:type="gramEnd"/>
      <w:r>
        <w:t xml:space="preserve"> abstracts most of the common graphical window objects to a common language that is applicable across all of the platforms. Thus the look and feel of the user experience is the same regardless of the platform being used. Loading and using </w:t>
      </w:r>
      <w:proofErr w:type="spellStart"/>
      <w:r>
        <w:t>RASDRviewer</w:t>
      </w:r>
      <w:proofErr w:type="spellEnd"/>
      <w:r>
        <w:t xml:space="preserve"> on a Windows operating system is straightforward. </w:t>
      </w:r>
      <w:r w:rsidR="00561121">
        <w:t xml:space="preserve"> The Linux and MAC options have not been tested as compiled code on these machines. However, the use of </w:t>
      </w:r>
      <w:proofErr w:type="spellStart"/>
      <w:r w:rsidR="00561121">
        <w:t>RASDRviewer</w:t>
      </w:r>
      <w:proofErr w:type="spellEnd"/>
      <w:r w:rsidR="00561121">
        <w:t xml:space="preserve"> on a MAC </w:t>
      </w:r>
      <w:proofErr w:type="spellStart"/>
      <w:r w:rsidR="00561121">
        <w:t>bootcamp</w:t>
      </w:r>
      <w:proofErr w:type="spellEnd"/>
      <w:r w:rsidR="00561121">
        <w:t xml:space="preserve"> partition has been tested with Windows 8.1.</w:t>
      </w:r>
    </w:p>
    <w:p w:rsidR="003126D5" w:rsidRDefault="003126D5" w:rsidP="003126D5">
      <w:proofErr w:type="spellStart"/>
      <w:r>
        <w:t>RASDRviewer</w:t>
      </w:r>
      <w:proofErr w:type="spellEnd"/>
      <w:r>
        <w:t xml:space="preserve"> is an extension of the Lime Microsystems </w:t>
      </w:r>
      <w:proofErr w:type="spellStart"/>
      <w:r>
        <w:t>FFTviewer</w:t>
      </w:r>
      <w:proofErr w:type="spellEnd"/>
      <w:r>
        <w:t xml:space="preserve"> to optimize radio astronomy functionality. The original </w:t>
      </w:r>
      <w:proofErr w:type="spellStart"/>
      <w:r>
        <w:t>FFTviewer</w:t>
      </w:r>
      <w:proofErr w:type="spellEnd"/>
      <w:r>
        <w:t xml:space="preserve"> presented three charts, I &amp; Q samples vs time, I vs Q for system verification and an output display showing results of a large Fast Fourier Transform (FFT) that operates in near real time. The FFT is capable of delivering up to 16,384 frequency bins multiple times per second. The control of the system required knowledge of the Lime chip architecture and RF engineering theory.</w:t>
      </w:r>
    </w:p>
    <w:p w:rsidR="00507700" w:rsidRDefault="003126D5" w:rsidP="003126D5">
      <w:r>
        <w:t xml:space="preserve"> For </w:t>
      </w:r>
      <w:proofErr w:type="spellStart"/>
      <w:r>
        <w:t>RASDRviewer</w:t>
      </w:r>
      <w:proofErr w:type="spellEnd"/>
      <w:r>
        <w:t xml:space="preserve">, modifications have been made to customize the software for Radio Astronomy use. This includes optimization of control functions for radio astronomy use, addition of a Power vs Time plot, file outputs and inclusion of a simplified selection of the user options. </w:t>
      </w:r>
      <w:r w:rsidR="00561121">
        <w:t>Work is continuing to add additional features aimed at Radio Astronomy applications. This includes the Pulsar feature recently published in the SARA journal.</w:t>
      </w:r>
    </w:p>
    <w:p w:rsidR="00507700" w:rsidRDefault="00507700" w:rsidP="003126D5">
      <w:r>
        <w:t>The system uses a combination of C, C++</w:t>
      </w:r>
      <w:proofErr w:type="gramStart"/>
      <w:r>
        <w:t>,</w:t>
      </w:r>
      <w:proofErr w:type="spellStart"/>
      <w:r>
        <w:t>wxWidgets</w:t>
      </w:r>
      <w:proofErr w:type="spellEnd"/>
      <w:proofErr w:type="gramEnd"/>
      <w:r>
        <w:t xml:space="preserve">, FFT-W and Open GL with the Code::Blocks Interactive Development Environment. The system uses a </w:t>
      </w:r>
      <w:r w:rsidR="00561121">
        <w:t xml:space="preserve">SARA driver that was based on </w:t>
      </w:r>
      <w:r w:rsidR="00D94DDE">
        <w:t>a</w:t>
      </w:r>
      <w:r w:rsidR="00561121">
        <w:t xml:space="preserve"> </w:t>
      </w:r>
      <w:proofErr w:type="gramStart"/>
      <w:r w:rsidR="00561121">
        <w:t xml:space="preserve">driver </w:t>
      </w:r>
      <w:r>
        <w:t xml:space="preserve"> provided</w:t>
      </w:r>
      <w:proofErr w:type="gramEnd"/>
      <w:r>
        <w:t xml:space="preserve"> by Cypress</w:t>
      </w:r>
      <w:r w:rsidR="00D94DDE">
        <w:t>,</w:t>
      </w:r>
      <w:r>
        <w:t xml:space="preserve"> the maker of the USB3 chip on the RASDR2–Digi-Red board. These development tools have created a powerful GUI and data processing capability. </w:t>
      </w:r>
      <w:r>
        <w:lastRenderedPageBreak/>
        <w:t>The GUI provides the user interface in a format that is familiar to the user of the chosen platform. However, the complexity of the compilation chain can prove difficult to establish. This complexity has limited the porting of the system to platforms beyond Windows at this time</w:t>
      </w:r>
      <w:r w:rsidR="00561121">
        <w:t xml:space="preserve"> (except for the MAC </w:t>
      </w:r>
      <w:proofErr w:type="spellStart"/>
      <w:r w:rsidR="00561121">
        <w:t>bootcamp</w:t>
      </w:r>
      <w:proofErr w:type="spellEnd"/>
      <w:r w:rsidR="00561121">
        <w:t xml:space="preserve"> platform mentioned above)</w:t>
      </w:r>
      <w:r>
        <w:t>.</w:t>
      </w:r>
    </w:p>
    <w:p w:rsidR="00507700" w:rsidRDefault="00507700" w:rsidP="003126D5">
      <w:proofErr w:type="spellStart"/>
      <w:r>
        <w:t>RASDRviewer</w:t>
      </w:r>
      <w:proofErr w:type="spellEnd"/>
      <w:r>
        <w:t xml:space="preserve"> currently operates on most Windows platforms that are in current use. This includes Windows 2000, Vista, XP, 7 and 8. It has been tested on Windows 7</w:t>
      </w:r>
      <w:r w:rsidR="00561121">
        <w:t>,</w:t>
      </w:r>
      <w:r>
        <w:t xml:space="preserve"> XP</w:t>
      </w:r>
      <w:r w:rsidR="00561121">
        <w:t xml:space="preserve"> and 8.1</w:t>
      </w:r>
      <w:r>
        <w:t>. Plans</w:t>
      </w:r>
      <w:r w:rsidR="00561121">
        <w:t xml:space="preserve"> may</w:t>
      </w:r>
      <w:r>
        <w:t xml:space="preserve"> include </w:t>
      </w:r>
      <w:r w:rsidR="00561121">
        <w:t>additional</w:t>
      </w:r>
      <w:r>
        <w:t xml:space="preserve"> porting of the system to Linux and MAC platforms.</w:t>
      </w:r>
    </w:p>
    <w:p w:rsidR="00DB49A9" w:rsidRPr="004431F1" w:rsidRDefault="00DB49A9" w:rsidP="00DB49A9">
      <w:pPr>
        <w:pStyle w:val="Heading2"/>
      </w:pPr>
      <w:bookmarkStart w:id="250" w:name="_Toc414010594"/>
      <w:r>
        <w:t xml:space="preserve">Installing </w:t>
      </w:r>
      <w:proofErr w:type="spellStart"/>
      <w:r>
        <w:t>RASDRviewer</w:t>
      </w:r>
      <w:bookmarkEnd w:id="250"/>
      <w:proofErr w:type="spellEnd"/>
      <w:r w:rsidR="00E152C1">
        <w:fldChar w:fldCharType="begin"/>
      </w:r>
      <w:r>
        <w:instrText xml:space="preserve"> XE "</w:instrText>
      </w:r>
      <w:r w:rsidRPr="00B92EB5">
        <w:instrText>Installing RASDRviewer</w:instrText>
      </w:r>
      <w:r>
        <w:instrText xml:space="preserve">" </w:instrText>
      </w:r>
      <w:r w:rsidR="00E152C1">
        <w:fldChar w:fldCharType="end"/>
      </w:r>
    </w:p>
    <w:p w:rsidR="00DB49A9" w:rsidRDefault="00DB49A9" w:rsidP="00DB49A9">
      <w:proofErr w:type="spellStart"/>
      <w:r>
        <w:t>RASDRviewer</w:t>
      </w:r>
      <w:proofErr w:type="spellEnd"/>
      <w:r>
        <w:t xml:space="preserve"> runs under Windows XP, Win 7 or Win 8.1.  It is available for download as described in one of the “new member” messages for the RASDR Users Group or in the README file </w:t>
      </w:r>
      <w:proofErr w:type="gramStart"/>
      <w:r>
        <w:t>following</w:t>
      </w:r>
      <w:proofErr w:type="gramEnd"/>
      <w:sdt>
        <w:sdtPr>
          <w:id w:val="24369014"/>
          <w:citation/>
        </w:sdtPr>
        <w:sdtContent>
          <w:r w:rsidR="00C476A5">
            <w:fldChar w:fldCharType="begin"/>
          </w:r>
          <w:r w:rsidR="00C476A5">
            <w:instrText xml:space="preserve"> CITATION RAS152 \l 1033  </w:instrText>
          </w:r>
          <w:r w:rsidR="00C476A5">
            <w:fldChar w:fldCharType="separate"/>
          </w:r>
          <w:r w:rsidR="001511D2" w:rsidRPr="001511D2">
            <w:rPr>
              <w:noProof/>
            </w:rPr>
            <w:t>[24]</w:t>
          </w:r>
          <w:r w:rsidR="00C476A5">
            <w:rPr>
              <w:noProof/>
            </w:rPr>
            <w:fldChar w:fldCharType="end"/>
          </w:r>
        </w:sdtContent>
      </w:sdt>
      <w:r>
        <w:t xml:space="preserve">. </w:t>
      </w:r>
      <w:r w:rsidRPr="00736304">
        <w:t xml:space="preserve">It should be noted that the readme text file will change with each subsequent version of </w:t>
      </w:r>
      <w:proofErr w:type="spellStart"/>
      <w:r w:rsidRPr="00736304">
        <w:t>RASDRviewer</w:t>
      </w:r>
      <w:proofErr w:type="spellEnd"/>
      <w:r w:rsidRPr="00736304">
        <w:t>.</w:t>
      </w:r>
      <w:r>
        <w:t xml:space="preserve">  New versions are released each couple of months.</w:t>
      </w:r>
    </w:p>
    <w:p w:rsidR="00507700" w:rsidRDefault="00507700" w:rsidP="003126D5">
      <w:pPr>
        <w:pStyle w:val="Heading2"/>
      </w:pPr>
      <w:bookmarkStart w:id="251" w:name="_Toc414010595"/>
      <w:r>
        <w:t>Architecture</w:t>
      </w:r>
      <w:bookmarkEnd w:id="251"/>
      <w:r w:rsidR="00E152C1">
        <w:fldChar w:fldCharType="begin"/>
      </w:r>
      <w:r w:rsidR="00DB49A9">
        <w:instrText xml:space="preserve"> XE "</w:instrText>
      </w:r>
      <w:r w:rsidR="00DB49A9" w:rsidRPr="00933D52">
        <w:instrText>Architecture</w:instrText>
      </w:r>
      <w:r w:rsidR="00DB49A9">
        <w:instrText xml:space="preserve">" </w:instrText>
      </w:r>
      <w:r w:rsidR="00E152C1">
        <w:fldChar w:fldCharType="end"/>
      </w:r>
    </w:p>
    <w:p w:rsidR="00507700" w:rsidRDefault="00507700" w:rsidP="003126D5">
      <w:r>
        <w:t>The software is organized in classes, modules and files to allow maximum flexibility in the reuse of code. Threading, Call back and event timers are used to maximize the high spee</w:t>
      </w:r>
      <w:r w:rsidR="005758BE">
        <w:t xml:space="preserve">d processing of the data. High </w:t>
      </w:r>
      <w:r>
        <w:t>speed multiple core platforms will provide the maximum performance which includes data collection at 32 M Samples/Second and the full 28 MHz bandwidth of the RASDR2 board.</w:t>
      </w:r>
      <w:r w:rsidR="005758BE">
        <w:t xml:space="preserve">  Older computers will function at reduced speeds.  </w:t>
      </w:r>
      <w:r w:rsidR="003B2B16">
        <w:t>Furthermore, o</w:t>
      </w:r>
      <w:r w:rsidR="003B2B16" w:rsidRPr="003B2B16">
        <w:t>lder computers</w:t>
      </w:r>
      <w:r w:rsidR="00E152C1">
        <w:fldChar w:fldCharType="begin"/>
      </w:r>
      <w:r w:rsidR="003B2B16">
        <w:instrText xml:space="preserve"> XE "</w:instrText>
      </w:r>
      <w:r w:rsidR="003B2B16" w:rsidRPr="00DA7BB5">
        <w:instrText>older computers</w:instrText>
      </w:r>
      <w:r w:rsidR="003B2B16">
        <w:instrText xml:space="preserve">" </w:instrText>
      </w:r>
      <w:r w:rsidR="00E152C1">
        <w:fldChar w:fldCharType="end"/>
      </w:r>
      <w:r w:rsidR="003B2B16" w:rsidRPr="003B2B16">
        <w:t xml:space="preserve"> that don’t have graphics GL capability</w:t>
      </w:r>
      <w:r w:rsidR="00E152C1" w:rsidRPr="003B2B16">
        <w:fldChar w:fldCharType="begin"/>
      </w:r>
      <w:r w:rsidR="003B2B16" w:rsidRPr="003B2B16">
        <w:instrText xml:space="preserve"> XE "graphics GL capability" </w:instrText>
      </w:r>
      <w:r w:rsidR="00E152C1" w:rsidRPr="003B2B16">
        <w:fldChar w:fldCharType="end"/>
      </w:r>
      <w:r w:rsidR="003B2B16" w:rsidRPr="003B2B16">
        <w:t xml:space="preserve"> may need to be updated. </w:t>
      </w:r>
      <w:proofErr w:type="spellStart"/>
      <w:r w:rsidR="003B2B16" w:rsidRPr="003B2B16">
        <w:t>Nvidia</w:t>
      </w:r>
      <w:proofErr w:type="spellEnd"/>
      <w:r w:rsidR="003B2B16" w:rsidRPr="003B2B16">
        <w:t xml:space="preserve"> graphics cards</w:t>
      </w:r>
      <w:r w:rsidR="00E152C1">
        <w:fldChar w:fldCharType="begin"/>
      </w:r>
      <w:r w:rsidR="003B2B16">
        <w:instrText xml:space="preserve"> XE "</w:instrText>
      </w:r>
      <w:r w:rsidR="003B2B16" w:rsidRPr="00566060">
        <w:instrText>Nvidia graphics cards</w:instrText>
      </w:r>
      <w:r w:rsidR="003B2B16">
        <w:instrText xml:space="preserve">" </w:instrText>
      </w:r>
      <w:r w:rsidR="00E152C1">
        <w:fldChar w:fldCharType="end"/>
      </w:r>
      <w:r w:rsidR="003B2B16" w:rsidRPr="003B2B16">
        <w:t xml:space="preserve"> made after 2009 are probably OK.</w:t>
      </w:r>
    </w:p>
    <w:p w:rsidR="00507700" w:rsidRDefault="00507700" w:rsidP="003126D5">
      <w:r>
        <w:t xml:space="preserve">The system uses custom firmware that is loaded onto the FX3 chip in the Digi-Red board. This includes a unique SARA Vendor and Product ID (VID/PID) pair. This allows the user to connect to RASDR2 without concern of not finding the correct USB3 channel. The software uses this unique VID/PID together with a version register on the Lime Chip to verify that system connections are correct. </w:t>
      </w:r>
      <w:r w:rsidR="00143B1A">
        <w:t>These modifications to the firmware make the Cypress Driver unable to operate. Thus the user must use a SARA provided driver that matches the VID/DID.</w:t>
      </w:r>
    </w:p>
    <w:p w:rsidR="00DD7F55" w:rsidRDefault="00507700" w:rsidP="003126D5">
      <w:r>
        <w:t>The firmware</w:t>
      </w:r>
      <w:r w:rsidR="00E152C1">
        <w:fldChar w:fldCharType="begin"/>
      </w:r>
      <w:r w:rsidR="003B2B16">
        <w:instrText xml:space="preserve"> XE "</w:instrText>
      </w:r>
      <w:r w:rsidR="003B2B16" w:rsidRPr="00B37849">
        <w:instrText>firmware</w:instrText>
      </w:r>
      <w:r w:rsidR="003B2B16">
        <w:instrText xml:space="preserve">" </w:instrText>
      </w:r>
      <w:r w:rsidR="00E152C1">
        <w:fldChar w:fldCharType="end"/>
      </w:r>
      <w:r>
        <w:t xml:space="preserve"> provides not only the high speed data interface, but also a capability of establishing a Serial Peripheral Interface (SPI) bus</w:t>
      </w:r>
      <w:r w:rsidR="00E152C1">
        <w:fldChar w:fldCharType="begin"/>
      </w:r>
      <w:r w:rsidR="003B2B16">
        <w:instrText xml:space="preserve"> XE "</w:instrText>
      </w:r>
      <w:r w:rsidR="003B2B16" w:rsidRPr="003372E9">
        <w:instrText>Serial Peripheral Interface (SPI) bus</w:instrText>
      </w:r>
      <w:r w:rsidR="003B2B16">
        <w:instrText xml:space="preserve">" </w:instrText>
      </w:r>
      <w:r w:rsidR="00E152C1">
        <w:fldChar w:fldCharType="end"/>
      </w:r>
      <w:r>
        <w:t xml:space="preserve"> to perform the control of the chips on RASDR2. In addition, the firmware provides the use of the General Purpose Input Output (GPIO) pins on RASDR2. Thus there is no need for a separate micro-controller or FPGA on RASDR2. This has significantly reduced the cost of RASDR2.</w:t>
      </w:r>
    </w:p>
    <w:p w:rsidR="00DD7F55" w:rsidRDefault="00DD7F55">
      <w:r>
        <w:br w:type="page"/>
      </w:r>
    </w:p>
    <w:p w:rsidR="00507700" w:rsidRDefault="00507700" w:rsidP="003126D5"/>
    <w:p w:rsidR="003126D5" w:rsidRDefault="00B07292" w:rsidP="00B07292">
      <w:pPr>
        <w:pStyle w:val="Heading2"/>
      </w:pPr>
      <w:bookmarkStart w:id="252" w:name="_Toc414010596"/>
      <w:r>
        <w:t>Graphical User Interface</w:t>
      </w:r>
      <w:bookmarkEnd w:id="252"/>
      <w:r w:rsidR="00E152C1">
        <w:fldChar w:fldCharType="begin"/>
      </w:r>
      <w:r w:rsidR="00DB49A9">
        <w:instrText xml:space="preserve"> XE "</w:instrText>
      </w:r>
      <w:r w:rsidR="00DB49A9" w:rsidRPr="002E56AC">
        <w:instrText>Graphical User Interface</w:instrText>
      </w:r>
      <w:r w:rsidR="00DB49A9">
        <w:instrText xml:space="preserve">" </w:instrText>
      </w:r>
      <w:r w:rsidR="00E152C1">
        <w:fldChar w:fldCharType="end"/>
      </w:r>
    </w:p>
    <w:p w:rsidR="00507700" w:rsidRDefault="00507700" w:rsidP="003126D5">
      <w:r>
        <w:t xml:space="preserve">When the user executes </w:t>
      </w:r>
      <w:proofErr w:type="spellStart"/>
      <w:r>
        <w:t>RASDRviewer</w:t>
      </w:r>
      <w:proofErr w:type="spellEnd"/>
      <w:r>
        <w:t>, they are presented with a screen that provides charts of the collected data, see the figure below:</w:t>
      </w:r>
    </w:p>
    <w:p w:rsidR="00507700" w:rsidRDefault="00507700" w:rsidP="00507700">
      <w:pPr>
        <w:keepNext/>
      </w:pPr>
      <w:r>
        <w:rPr>
          <w:noProof/>
        </w:rPr>
        <w:drawing>
          <wp:inline distT="0" distB="0" distL="0" distR="0" wp14:anchorId="290988F6" wp14:editId="6DD80BB9">
            <wp:extent cx="5943600" cy="3551026"/>
            <wp:effectExtent l="0" t="0" r="0" b="0"/>
            <wp:docPr id="9" name="Picture 9" descr="C:\Users\Michel Tossaint\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 Tossaint\Downloads\image.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51026"/>
                    </a:xfrm>
                    <a:prstGeom prst="rect">
                      <a:avLst/>
                    </a:prstGeom>
                    <a:noFill/>
                    <a:ln>
                      <a:noFill/>
                    </a:ln>
                  </pic:spPr>
                </pic:pic>
              </a:graphicData>
            </a:graphic>
          </wp:inline>
        </w:drawing>
      </w:r>
    </w:p>
    <w:p w:rsidR="00507700" w:rsidRDefault="00507700" w:rsidP="00507700">
      <w:pPr>
        <w:pStyle w:val="Caption"/>
      </w:pPr>
      <w:bookmarkStart w:id="253" w:name="_Ref412837730"/>
      <w:bookmarkStart w:id="254" w:name="_Toc413064055"/>
      <w:bookmarkStart w:id="255" w:name="_Toc414010629"/>
      <w:r>
        <w:t xml:space="preserve">Figure </w:t>
      </w:r>
      <w:fldSimple w:instr=" SEQ Figure \* ARABIC ">
        <w:r w:rsidR="00492970">
          <w:rPr>
            <w:noProof/>
          </w:rPr>
          <w:t>10</w:t>
        </w:r>
      </w:fldSimple>
      <w:bookmarkEnd w:id="253"/>
      <w:r>
        <w:t xml:space="preserve"> GUI Start window of the </w:t>
      </w:r>
      <w:proofErr w:type="spellStart"/>
      <w:r>
        <w:t>RASDRViewer</w:t>
      </w:r>
      <w:proofErr w:type="spellEnd"/>
      <w:r>
        <w:t xml:space="preserve"> application</w:t>
      </w:r>
      <w:bookmarkEnd w:id="254"/>
      <w:bookmarkEnd w:id="255"/>
      <w:r w:rsidR="00143B1A">
        <w:t xml:space="preserve"> </w:t>
      </w:r>
    </w:p>
    <w:p w:rsidR="00264C55" w:rsidRDefault="00143B1A">
      <w:proofErr w:type="gramStart"/>
      <w:r>
        <w:t>Needs to be updated for current format.</w:t>
      </w:r>
      <w:proofErr w:type="gramEnd"/>
    </w:p>
    <w:p w:rsidR="00EF619B" w:rsidRDefault="00507700" w:rsidP="003126D5">
      <w:r>
        <w:t xml:space="preserve">Starting in the upper left side, </w:t>
      </w:r>
      <w:r w:rsidR="00EF619B">
        <w:t xml:space="preserve">the In Phase (I) and Quadrature (Q) samples are displayed against time. </w:t>
      </w:r>
    </w:p>
    <w:p w:rsidR="00EF619B" w:rsidRDefault="00EF619B" w:rsidP="003126D5">
      <w:r>
        <w:t xml:space="preserve">To the right, there is a chart that displays the phase relationship between </w:t>
      </w:r>
      <w:proofErr w:type="gramStart"/>
      <w:r>
        <w:t>the I</w:t>
      </w:r>
      <w:proofErr w:type="gramEnd"/>
      <w:r>
        <w:t xml:space="preserve"> and Q samples. Since a significant spectral line is present, the circle is present. The circle is created by the 90 degree relationship between the samples. This chart is used mainly to verify the system. However, it is a useful educational tool for students that are learning the phase relationship between I &amp; Q signals and flags the existence of any possible imbalance between I and Q channels. </w:t>
      </w:r>
    </w:p>
    <w:p w:rsidR="00EF619B" w:rsidRDefault="00EF619B" w:rsidP="003126D5">
      <w:r>
        <w:t xml:space="preserve">In the middle of the screen there is a display of the FFT output. The vertical axis is in </w:t>
      </w:r>
      <w:proofErr w:type="spellStart"/>
      <w:r>
        <w:t>dB.</w:t>
      </w:r>
      <w:proofErr w:type="spellEnd"/>
      <w:r>
        <w:t xml:space="preserve"> The horizontal axis is the frequency of the FFT bin at baseband. Zero frequency corresponds with the center RF frequency. The frequency bin bandwidth can be changed by using different sample rates and samples per frame that is set on the bottom left of the screen. </w:t>
      </w:r>
    </w:p>
    <w:p w:rsidR="00EF619B" w:rsidRDefault="00EF619B" w:rsidP="003126D5">
      <w:r>
        <w:lastRenderedPageBreak/>
        <w:t>Figure below shows an enlarged portion of the screen where chip parameters can be set.</w:t>
      </w:r>
      <w:r w:rsidRPr="00EF619B">
        <w:t xml:space="preserve"> </w:t>
      </w:r>
      <w:r>
        <w:t xml:space="preserve">The user can change the experiment parameters by using the controls in the bottom left section of the screen. See </w:t>
      </w:r>
      <w:r w:rsidR="00E152C1">
        <w:fldChar w:fldCharType="begin"/>
      </w:r>
      <w:r w:rsidR="00153D0D">
        <w:instrText xml:space="preserve"> REF _Ref412837730 \h </w:instrText>
      </w:r>
      <w:r w:rsidR="00E152C1">
        <w:fldChar w:fldCharType="separate"/>
      </w:r>
      <w:r w:rsidR="00492970">
        <w:t xml:space="preserve">Figure </w:t>
      </w:r>
      <w:r w:rsidR="00492970">
        <w:rPr>
          <w:noProof/>
        </w:rPr>
        <w:t>10</w:t>
      </w:r>
      <w:r w:rsidR="00E152C1">
        <w:fldChar w:fldCharType="end"/>
      </w:r>
      <w:r>
        <w:t xml:space="preserve"> for enlargement. This is where one would set the frequency, bandwidth, sample rate, frame size and gain. The changes are not placed in effect until the user pushes the apply button. When the apply button is clicked, the system forwards the necessary commands via the SPI bus described above to the Lime chip on RASDR2. </w:t>
      </w:r>
    </w:p>
    <w:p w:rsidR="00507700" w:rsidRDefault="00EF619B" w:rsidP="003126D5">
      <w:r>
        <w:t xml:space="preserve">The top left portion of the controls section on </w:t>
      </w:r>
      <w:r w:rsidR="00E152C1">
        <w:fldChar w:fldCharType="begin"/>
      </w:r>
      <w:r w:rsidR="00153D0D">
        <w:instrText xml:space="preserve"> REF _Ref412837730 \h </w:instrText>
      </w:r>
      <w:r w:rsidR="00E152C1">
        <w:fldChar w:fldCharType="separate"/>
      </w:r>
      <w:r w:rsidR="00492970">
        <w:t xml:space="preserve">Figure </w:t>
      </w:r>
      <w:r w:rsidR="00492970">
        <w:rPr>
          <w:noProof/>
        </w:rPr>
        <w:t>10</w:t>
      </w:r>
      <w:r w:rsidR="00E152C1">
        <w:fldChar w:fldCharType="end"/>
      </w:r>
      <w:r w:rsidR="00153D0D">
        <w:t xml:space="preserve"> </w:t>
      </w:r>
      <w:r>
        <w:t>contains buttons which start and stop the capturing of the data. When the start button is clicked, the charts will show the results of the samples. The start button will also activate the “Apply” button which ensures that changes in parameters are included in the results. Just below the “Start” and “Stop” buttons is where the user can establish averaging of the FFT output. This is done by clicking the check box and setting the number of FFTs to average</w:t>
      </w:r>
      <w:r w:rsidR="00E152C1">
        <w:fldChar w:fldCharType="begin"/>
      </w:r>
      <w:r w:rsidR="00693C1F">
        <w:instrText xml:space="preserve"> XE "</w:instrText>
      </w:r>
      <w:r w:rsidR="00693C1F" w:rsidRPr="00A36D56">
        <w:instrText>number of FFTs to average</w:instrText>
      </w:r>
      <w:r w:rsidR="00693C1F">
        <w:instrText xml:space="preserve">" </w:instrText>
      </w:r>
      <w:r w:rsidR="00E152C1">
        <w:fldChar w:fldCharType="end"/>
      </w:r>
      <w:r>
        <w:t>. Averaging is useful to enhance spectral lines by reducing the baseline noise. Since the baseline noise is random, its average value is reduced to the mean of the noise. Since the Spectral line is not (or partially) random, it is enhanced.</w:t>
      </w:r>
    </w:p>
    <w:p w:rsidR="00EF619B" w:rsidRDefault="00EF619B" w:rsidP="00EF619B">
      <w:pPr>
        <w:keepNext/>
        <w:jc w:val="center"/>
      </w:pPr>
      <w:r>
        <w:rPr>
          <w:noProof/>
        </w:rPr>
        <w:drawing>
          <wp:inline distT="0" distB="0" distL="0" distR="0" wp14:anchorId="1446A78E" wp14:editId="7596A2E9">
            <wp:extent cx="4412673" cy="18534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4408141" cy="1851562"/>
                    </a:xfrm>
                    <a:prstGeom prst="rect">
                      <a:avLst/>
                    </a:prstGeom>
                  </pic:spPr>
                </pic:pic>
              </a:graphicData>
            </a:graphic>
          </wp:inline>
        </w:drawing>
      </w:r>
    </w:p>
    <w:p w:rsidR="00EF619B" w:rsidRDefault="00EF619B" w:rsidP="00EF619B">
      <w:pPr>
        <w:pStyle w:val="Caption"/>
      </w:pPr>
      <w:bookmarkStart w:id="256" w:name="_Toc413064056"/>
      <w:bookmarkStart w:id="257" w:name="_Toc414010630"/>
      <w:r>
        <w:t xml:space="preserve">Figure </w:t>
      </w:r>
      <w:fldSimple w:instr=" SEQ Figure \* ARABIC ">
        <w:r w:rsidR="00492970">
          <w:rPr>
            <w:noProof/>
          </w:rPr>
          <w:t>11</w:t>
        </w:r>
      </w:fldSimple>
      <w:r>
        <w:t xml:space="preserve"> Chip parameter settings</w:t>
      </w:r>
      <w:bookmarkEnd w:id="256"/>
      <w:bookmarkEnd w:id="257"/>
    </w:p>
    <w:p w:rsidR="00EF619B" w:rsidRDefault="00EF619B" w:rsidP="00EF619B">
      <w:r>
        <w:t xml:space="preserve">In the bottom right corner is a display of power at the ADC input. Figure below shows this portion enlarged. The power is calculated over a frame of complex samples creating a display of the RMS power in the frame. Although the values are in </w:t>
      </w:r>
      <w:proofErr w:type="spellStart"/>
      <w:r>
        <w:t>milliwatts</w:t>
      </w:r>
      <w:proofErr w:type="spellEnd"/>
      <w:r>
        <w:t>, to obtain the corresponding total power at the antenna would require calibration. The main purpose of the power chart is for use during drift scan experiments. The power will peak when the desired object is centered in the antenna beam width.</w:t>
      </w:r>
    </w:p>
    <w:p w:rsidR="00EF619B" w:rsidRDefault="00EF619B" w:rsidP="00EF619B">
      <w:pPr>
        <w:keepNext/>
        <w:jc w:val="center"/>
      </w:pPr>
      <w:r>
        <w:rPr>
          <w:noProof/>
        </w:rPr>
        <w:drawing>
          <wp:inline distT="0" distB="0" distL="0" distR="0" wp14:anchorId="2EF4CAEB" wp14:editId="00196008">
            <wp:extent cx="4447309" cy="948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4447309" cy="948379"/>
                    </a:xfrm>
                    <a:prstGeom prst="rect">
                      <a:avLst/>
                    </a:prstGeom>
                  </pic:spPr>
                </pic:pic>
              </a:graphicData>
            </a:graphic>
          </wp:inline>
        </w:drawing>
      </w:r>
    </w:p>
    <w:p w:rsidR="00EF619B" w:rsidRDefault="00EF619B" w:rsidP="00EF619B">
      <w:pPr>
        <w:pStyle w:val="Caption"/>
      </w:pPr>
      <w:bookmarkStart w:id="258" w:name="_Toc413064057"/>
      <w:bookmarkStart w:id="259" w:name="_Toc414010631"/>
      <w:r>
        <w:t xml:space="preserve">Figure </w:t>
      </w:r>
      <w:fldSimple w:instr=" SEQ Figure \* ARABIC ">
        <w:r w:rsidR="00492970">
          <w:rPr>
            <w:noProof/>
          </w:rPr>
          <w:t>12</w:t>
        </w:r>
      </w:fldSimple>
      <w:r>
        <w:t xml:space="preserve"> ADC Power input</w:t>
      </w:r>
      <w:bookmarkEnd w:id="258"/>
      <w:bookmarkEnd w:id="259"/>
    </w:p>
    <w:p w:rsidR="00EF619B" w:rsidRDefault="00EF619B" w:rsidP="00EF619B">
      <w:r>
        <w:lastRenderedPageBreak/>
        <w:t>All of the charts have the feature where the user can change the range of the chart by dragging a box around the section of the chart to enlarge. Clicking on the left side of the chart restores the default ranges.</w:t>
      </w:r>
    </w:p>
    <w:p w:rsidR="00EF619B" w:rsidRDefault="00EF619B" w:rsidP="00EF619B">
      <w:r>
        <w:t xml:space="preserve"> The FFT chart has the ability to set markers to help identify the specific frequency and peak value of a spectral line. The marker controls are below the FFT chart enlarged in Figure below. To add a marker, click the “Add Marker</w:t>
      </w:r>
      <w:r w:rsidR="00E152C1">
        <w:fldChar w:fldCharType="begin"/>
      </w:r>
      <w:r w:rsidR="00693C1F">
        <w:instrText xml:space="preserve"> XE "</w:instrText>
      </w:r>
      <w:r w:rsidR="00693C1F" w:rsidRPr="00A12C84">
        <w:instrText>Add Marker</w:instrText>
      </w:r>
      <w:r w:rsidR="00693C1F">
        <w:instrText xml:space="preserve">" </w:instrText>
      </w:r>
      <w:r w:rsidR="00E152C1">
        <w:fldChar w:fldCharType="end"/>
      </w:r>
      <w:r>
        <w:t>” button. Then move the cursor to the screen and click where the marker should be placed. The marker can be moved left or right by dragging it with the mouse. With a little bit of practice, the user can find the peak value. The user can also set the span and center frequency of the display.</w:t>
      </w:r>
    </w:p>
    <w:p w:rsidR="00EF619B" w:rsidRDefault="00EF619B" w:rsidP="00EF619B">
      <w:r>
        <w:t xml:space="preserve">The charts are updated multiple times per second. The time between updates varies with different setup parameters. The frequency (updates / Second) is shown on the top of the screen. </w:t>
      </w:r>
    </w:p>
    <w:p w:rsidR="00B07292" w:rsidRDefault="00B07292" w:rsidP="00153D0D">
      <w:pPr>
        <w:pStyle w:val="Heading2"/>
      </w:pPr>
      <w:bookmarkStart w:id="260" w:name="_Toc414010597"/>
      <w:r>
        <w:t>FFT Output to Disk</w:t>
      </w:r>
      <w:bookmarkEnd w:id="260"/>
      <w:r w:rsidR="00E152C1">
        <w:fldChar w:fldCharType="begin"/>
      </w:r>
      <w:r w:rsidR="00DB49A9">
        <w:instrText xml:space="preserve"> XE "</w:instrText>
      </w:r>
      <w:r w:rsidR="00DB49A9" w:rsidRPr="002C07E9">
        <w:instrText>FFT Output to Disk</w:instrText>
      </w:r>
      <w:r w:rsidR="00DB49A9">
        <w:instrText xml:space="preserve">" </w:instrText>
      </w:r>
      <w:r w:rsidR="00E152C1">
        <w:fldChar w:fldCharType="end"/>
      </w:r>
      <w:r>
        <w:t xml:space="preserve"> </w:t>
      </w:r>
    </w:p>
    <w:p w:rsidR="00B07292" w:rsidRDefault="00B07292" w:rsidP="00EF619B">
      <w:r>
        <w:t xml:space="preserve">Recording data to a disk file or files can be accomplished by using the Define Output menu item on the second line of the screen. Clicking the button will bring up a sub-menu of the types of outputs available (only FFT output at present). Clicking the FFT output menu item will bring up an overlaid screen for the setup of the parameters of the recording. </w:t>
      </w:r>
      <w:r w:rsidR="00E152C1">
        <w:fldChar w:fldCharType="begin"/>
      </w:r>
      <w:r w:rsidR="00153D0D">
        <w:instrText xml:space="preserve"> REF _Ref412837730 \h </w:instrText>
      </w:r>
      <w:r w:rsidR="00E152C1">
        <w:fldChar w:fldCharType="separate"/>
      </w:r>
      <w:r w:rsidR="00492970">
        <w:t xml:space="preserve">Figure </w:t>
      </w:r>
      <w:r w:rsidR="00492970">
        <w:rPr>
          <w:noProof/>
        </w:rPr>
        <w:t>10</w:t>
      </w:r>
      <w:r w:rsidR="00E152C1">
        <w:fldChar w:fldCharType="end"/>
      </w:r>
      <w:r w:rsidR="00153D0D">
        <w:t xml:space="preserve"> </w:t>
      </w:r>
      <w:r>
        <w:t>is a screen shot of this window. On the left of the top line the user can select the File type. Two options are available. The first is for use in MS-Excel where the number of frequency bins is reduced to a maximum of 128 to allow Excel to be able to process a 3D chart in a reasonable period of time. The user can select the General Purpose output for use in other post processing programs. The output in this case uses whatever sample rate, samples per FFT and bandwidth is present in the controls on the bottom left of the main screen. The general purpose output produces a comma delimited data file with a .csv file extension.</w:t>
      </w:r>
    </w:p>
    <w:p w:rsidR="00EF619B" w:rsidRDefault="00B07292" w:rsidP="00EF619B">
      <w:r>
        <w:t>The top center of the setup window is used to determine the behavior in the event multiple record sessions are desired. There are two options one to append the data to the previous file and one to create a new file with a suffix number in the file name.</w:t>
      </w:r>
    </w:p>
    <w:p w:rsidR="00B07292" w:rsidRDefault="00B07292" w:rsidP="00B07292">
      <w:pPr>
        <w:keepNext/>
        <w:jc w:val="center"/>
      </w:pPr>
      <w:r>
        <w:rPr>
          <w:noProof/>
        </w:rPr>
        <w:lastRenderedPageBreak/>
        <w:drawing>
          <wp:inline distT="0" distB="0" distL="0" distR="0" wp14:anchorId="6885D165" wp14:editId="70BEFC43">
            <wp:extent cx="4745182" cy="24841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4741688" cy="2482278"/>
                    </a:xfrm>
                    <a:prstGeom prst="rect">
                      <a:avLst/>
                    </a:prstGeom>
                  </pic:spPr>
                </pic:pic>
              </a:graphicData>
            </a:graphic>
          </wp:inline>
        </w:drawing>
      </w:r>
    </w:p>
    <w:p w:rsidR="00B07292" w:rsidRDefault="00B07292" w:rsidP="00B07292">
      <w:pPr>
        <w:pStyle w:val="Caption"/>
      </w:pPr>
      <w:bookmarkStart w:id="261" w:name="_Toc413064059"/>
      <w:bookmarkStart w:id="262" w:name="_Toc414010632"/>
      <w:r>
        <w:t xml:space="preserve">Figure </w:t>
      </w:r>
      <w:r w:rsidR="00E152C1">
        <w:fldChar w:fldCharType="begin"/>
      </w:r>
      <w:r w:rsidR="00316E3E">
        <w:instrText xml:space="preserve"> SEQ Figure \* ARABIC </w:instrText>
      </w:r>
      <w:r w:rsidR="00E152C1">
        <w:fldChar w:fldCharType="separate"/>
      </w:r>
      <w:proofErr w:type="gramStart"/>
      <w:r w:rsidR="00492970">
        <w:rPr>
          <w:noProof/>
        </w:rPr>
        <w:t>13</w:t>
      </w:r>
      <w:r w:rsidR="00E152C1">
        <w:fldChar w:fldCharType="end"/>
      </w:r>
      <w:r>
        <w:t xml:space="preserve"> FFT Recording configuration</w:t>
      </w:r>
      <w:bookmarkEnd w:id="261"/>
      <w:bookmarkEnd w:id="262"/>
      <w:proofErr w:type="gramEnd"/>
    </w:p>
    <w:p w:rsidR="00B07292" w:rsidRDefault="00B07292" w:rsidP="00B07292">
      <w:r>
        <w:t xml:space="preserve">The top right section of the setup screen is used to define the type of time stamp to be used. There are two options Universal Time and Local Time. The second section of the Setup Window is used to define the file name. A browse button is included to allow the user to find the directory and file name for the data. If the file already exists, it is necessary to either select a different file name, or check the “Overwrite” box. On the next line, in the future, the user will be able to define the condition which will trigger the recording to the disk. At present, only the manual trigger is operational. Near the bottom of the screen is where the user can establish how many FFTs to record and how frequently. </w:t>
      </w:r>
    </w:p>
    <w:p w:rsidR="00B07292" w:rsidRDefault="00B07292" w:rsidP="00B07292">
      <w:r>
        <w:t>The bottom section contains the “OK” and “Cancel” buttons. To abandon the setup, click the cancel button. To establish the selected parameters, click ok.</w:t>
      </w:r>
    </w:p>
    <w:p w:rsidR="00A80FD5" w:rsidRDefault="00B07292">
      <w:r>
        <w:t xml:space="preserve">Finally the user clicks the “Record FFT” button which is located on the line below the FFT chart. See </w:t>
      </w:r>
      <w:r w:rsidR="00E152C1">
        <w:fldChar w:fldCharType="begin"/>
      </w:r>
      <w:r w:rsidR="00B024AA">
        <w:instrText xml:space="preserve"> REF _Ref412837730 \h </w:instrText>
      </w:r>
      <w:r w:rsidR="00E152C1">
        <w:fldChar w:fldCharType="separate"/>
      </w:r>
      <w:r w:rsidR="00492970">
        <w:t xml:space="preserve">Figure </w:t>
      </w:r>
      <w:r w:rsidR="00492970">
        <w:rPr>
          <w:noProof/>
        </w:rPr>
        <w:t>10</w:t>
      </w:r>
      <w:r w:rsidR="00E152C1">
        <w:fldChar w:fldCharType="end"/>
      </w:r>
      <w:r>
        <w:t>. This button is only active when data is being captured by use of the “Start Capturing Samples” button on the left of the screen and an output is defined. The defined number of FFTs will be recorded on the disk. The “Stop FFT Rec” button can be used to stop recording data before the defined number of FFTs is recorded. Once the recording is stopped, the “Record FFT” button can be clicked for additional data as defined (either appended or new file suffix).</w:t>
      </w:r>
    </w:p>
    <w:p w:rsidR="00A80FD5" w:rsidRDefault="00A80FD5">
      <w:r>
        <w:br w:type="page"/>
      </w:r>
    </w:p>
    <w:p w:rsidR="00BA07A7" w:rsidRPr="00B024AA" w:rsidRDefault="00BA07A7"/>
    <w:p w:rsidR="00476CF8" w:rsidRDefault="00476CF8" w:rsidP="00B75A65">
      <w:pPr>
        <w:pStyle w:val="Heading1"/>
      </w:pPr>
      <w:bookmarkStart w:id="263" w:name="_Ref413057316"/>
      <w:bookmarkStart w:id="264" w:name="_Ref413057328"/>
      <w:bookmarkStart w:id="265" w:name="_Ref413058606"/>
      <w:bookmarkStart w:id="266" w:name="_Toc414010598"/>
      <w:r>
        <w:t>Basic Radio Astronomy</w:t>
      </w:r>
      <w:r w:rsidR="00E152C1">
        <w:fldChar w:fldCharType="begin"/>
      </w:r>
      <w:r w:rsidR="00DB49A9">
        <w:instrText xml:space="preserve"> XE "</w:instrText>
      </w:r>
      <w:r w:rsidR="00DB49A9" w:rsidRPr="00C0395D">
        <w:instrText>Basic Radio Astronomy</w:instrText>
      </w:r>
      <w:r w:rsidR="00DB49A9">
        <w:instrText xml:space="preserve">" </w:instrText>
      </w:r>
      <w:r w:rsidR="00E152C1">
        <w:fldChar w:fldCharType="end"/>
      </w:r>
      <w:r>
        <w:t xml:space="preserve"> with RASDR</w:t>
      </w:r>
      <w:r w:rsidR="00780452">
        <w:t xml:space="preserve"> (discussion and examples)</w:t>
      </w:r>
      <w:bookmarkEnd w:id="263"/>
      <w:bookmarkEnd w:id="264"/>
      <w:bookmarkEnd w:id="265"/>
      <w:bookmarkEnd w:id="266"/>
    </w:p>
    <w:p w:rsidR="00301275" w:rsidRDefault="00301275" w:rsidP="00407436"/>
    <w:p w:rsidR="00407436" w:rsidRDefault="00407436" w:rsidP="00407436">
      <w:r>
        <w:t xml:space="preserve">RASDR has been applied in several </w:t>
      </w:r>
      <w:proofErr w:type="gramStart"/>
      <w:r>
        <w:t>modes</w:t>
      </w:r>
      <w:proofErr w:type="gramEnd"/>
      <w:sdt>
        <w:sdtPr>
          <w:id w:val="92685019"/>
          <w:citation/>
        </w:sdtPr>
        <w:sdtContent>
          <w:r w:rsidR="00E152C1">
            <w:fldChar w:fldCharType="begin"/>
          </w:r>
          <w:r w:rsidR="003677E8">
            <w:instrText xml:space="preserve"> CITATION Fie141 \l 1033 </w:instrText>
          </w:r>
          <w:r w:rsidR="00E152C1">
            <w:fldChar w:fldCharType="separate"/>
          </w:r>
          <w:r w:rsidR="001511D2" w:rsidRPr="001511D2">
            <w:rPr>
              <w:noProof/>
            </w:rPr>
            <w:t>[25]</w:t>
          </w:r>
          <w:r w:rsidR="00E152C1">
            <w:rPr>
              <w:noProof/>
            </w:rPr>
            <w:fldChar w:fldCharType="end"/>
          </w:r>
        </w:sdtContent>
      </w:sdt>
      <w:r>
        <w:t xml:space="preserve"> </w:t>
      </w:r>
      <w:r w:rsidRPr="00407436">
        <w:t xml:space="preserve">to solve some common experimental challenges encountered by members of the community of amateur radio astronomers.  </w:t>
      </w:r>
    </w:p>
    <w:p w:rsidR="00407436" w:rsidRDefault="00407436" w:rsidP="00407436">
      <w:r>
        <w:t>A few</w:t>
      </w:r>
      <w:r w:rsidRPr="00407436">
        <w:t xml:space="preserve"> examples will be presented </w:t>
      </w:r>
      <w:r w:rsidR="00301275">
        <w:t xml:space="preserve">in Chapters </w:t>
      </w:r>
      <w:r w:rsidR="00E152C1">
        <w:fldChar w:fldCharType="begin"/>
      </w:r>
      <w:r w:rsidR="00301275">
        <w:instrText xml:space="preserve"> REF _Ref413058606 \r \h </w:instrText>
      </w:r>
      <w:r w:rsidR="00E152C1">
        <w:fldChar w:fldCharType="separate"/>
      </w:r>
      <w:r w:rsidR="00492970">
        <w:t>7)</w:t>
      </w:r>
      <w:r w:rsidR="00E152C1">
        <w:fldChar w:fldCharType="end"/>
      </w:r>
      <w:r w:rsidR="00301275">
        <w:t xml:space="preserve"> and </w:t>
      </w:r>
      <w:r w:rsidR="00E152C1">
        <w:fldChar w:fldCharType="begin"/>
      </w:r>
      <w:r w:rsidR="00301275">
        <w:instrText xml:space="preserve"> REF _Ref413058624 \r \h </w:instrText>
      </w:r>
      <w:r w:rsidR="00E152C1">
        <w:fldChar w:fldCharType="separate"/>
      </w:r>
      <w:r w:rsidR="00492970">
        <w:t>8)</w:t>
      </w:r>
      <w:r w:rsidR="00E152C1">
        <w:fldChar w:fldCharType="end"/>
      </w:r>
      <w:r>
        <w:t xml:space="preserve"> but RASDR is a new tool and 2015 will be the first year of </w:t>
      </w:r>
      <w:r w:rsidR="00301275">
        <w:t>availability</w:t>
      </w:r>
      <w:r>
        <w:t xml:space="preserve"> for purchase.</w:t>
      </w:r>
      <w:r w:rsidRPr="00407436">
        <w:t xml:space="preserve"> Results of operation in several RF spectral bands will be shown and discussed.  These results include monitoring HI emissions from distant clouds, interfacing to the NRAO 40’ radio telescope to record spectral data; interfacing to the NRAO 20m radio </w:t>
      </w:r>
      <w:proofErr w:type="gramStart"/>
      <w:r w:rsidRPr="00407436">
        <w:t>telescope</w:t>
      </w:r>
      <w:proofErr w:type="gramEnd"/>
      <w:sdt>
        <w:sdtPr>
          <w:id w:val="24369097"/>
          <w:citation/>
        </w:sdtPr>
        <w:sdtContent>
          <w:r w:rsidR="00C476A5">
            <w:fldChar w:fldCharType="begin"/>
          </w:r>
          <w:r w:rsidR="00C476A5">
            <w:instrText xml:space="preserve"> CITATION Oxl142 \l 1033  </w:instrText>
          </w:r>
          <w:r w:rsidR="00C476A5">
            <w:fldChar w:fldCharType="separate"/>
          </w:r>
          <w:r w:rsidR="001511D2" w:rsidRPr="001511D2">
            <w:rPr>
              <w:noProof/>
            </w:rPr>
            <w:t>[26]</w:t>
          </w:r>
          <w:r w:rsidR="00C476A5">
            <w:rPr>
              <w:noProof/>
            </w:rPr>
            <w:fldChar w:fldCharType="end"/>
          </w:r>
        </w:sdtContent>
      </w:sdt>
      <w:r w:rsidRPr="00407436">
        <w:t xml:space="preserve"> to record and extract information from data taken at different observing sessions; monitoring a 10MHz section of the commercial FM band with a wire antenna; and monitoring a section of the crowded HF short wave band with a wire antenna.  </w:t>
      </w:r>
    </w:p>
    <w:p w:rsidR="00301275" w:rsidRDefault="00301275" w:rsidP="00301275">
      <w:pPr>
        <w:pStyle w:val="Heading2"/>
      </w:pPr>
      <w:bookmarkStart w:id="267" w:name="_Toc414010599"/>
      <w:proofErr w:type="gramStart"/>
      <w:r>
        <w:t>Hydrogen HI Spectroscopy.</w:t>
      </w:r>
      <w:proofErr w:type="gramEnd"/>
      <w:r>
        <w:t xml:space="preserve"> L-band (1420 MHz)</w:t>
      </w:r>
      <w:bookmarkEnd w:id="267"/>
    </w:p>
    <w:p w:rsidR="00301275" w:rsidRPr="001824CF" w:rsidRDefault="00301275" w:rsidP="00301275">
      <w:r>
        <w:t>Using</w:t>
      </w:r>
      <w:r w:rsidRPr="001824CF">
        <w:t xml:space="preserve"> RASDR2 for observing an </w:t>
      </w:r>
      <w:r>
        <w:t>HI</w:t>
      </w:r>
      <w:r w:rsidRPr="001824CF">
        <w:t xml:space="preserve"> hydrogen cloud signal requires a</w:t>
      </w:r>
      <w:r>
        <w:t xml:space="preserve"> suitable antenna, a high-gain preamp (LNA)</w:t>
      </w:r>
      <w:r w:rsidR="005B476D">
        <w:t xml:space="preserve"> and perhaps a supplementary amplifier</w:t>
      </w:r>
      <w:r>
        <w:t xml:space="preserve"> and</w:t>
      </w:r>
      <w:r w:rsidRPr="001824CF">
        <w:t xml:space="preserve"> signal averaging to extract the </w:t>
      </w:r>
      <w:r>
        <w:t>HI</w:t>
      </w:r>
      <w:r w:rsidRPr="001824CF">
        <w:t xml:space="preserve"> signal from the RF noise</w:t>
      </w:r>
    </w:p>
    <w:p w:rsidR="00301275" w:rsidRPr="001824CF" w:rsidRDefault="00301275" w:rsidP="00301275">
      <w:proofErr w:type="gramStart"/>
      <w:r w:rsidRPr="001824CF">
        <w:t>One  may</w:t>
      </w:r>
      <w:proofErr w:type="gramEnd"/>
      <w:r w:rsidRPr="001824CF">
        <w:t xml:space="preserve"> ask how much sensitivity is needed.  A popular special-purpose spectrometer that works well for observing </w:t>
      </w:r>
      <w:r>
        <w:t>HI</w:t>
      </w:r>
      <w:r w:rsidRPr="001824CF">
        <w:t xml:space="preserve"> emissions from dis</w:t>
      </w:r>
      <w:r>
        <w:t xml:space="preserve">tant hydrogen clouds is </w:t>
      </w:r>
      <w:proofErr w:type="spellStart"/>
      <w:r>
        <w:t>SpectraC</w:t>
      </w:r>
      <w:r w:rsidRPr="001824CF">
        <w:t>yber</w:t>
      </w:r>
      <w:proofErr w:type="spellEnd"/>
      <w:r w:rsidR="00E152C1">
        <w:fldChar w:fldCharType="begin"/>
      </w:r>
      <w:r w:rsidR="00693C1F">
        <w:instrText xml:space="preserve"> XE "</w:instrText>
      </w:r>
      <w:r w:rsidR="00693C1F" w:rsidRPr="00747157">
        <w:instrText>SpectraCyber</w:instrText>
      </w:r>
      <w:r w:rsidR="00693C1F">
        <w:instrText xml:space="preserve">" </w:instrText>
      </w:r>
      <w:r w:rsidR="00E152C1">
        <w:fldChar w:fldCharType="end"/>
      </w:r>
      <w:r>
        <w:t xml:space="preserve"> </w:t>
      </w:r>
      <w:proofErr w:type="gramStart"/>
      <w:r>
        <w:t>II</w:t>
      </w:r>
      <w:proofErr w:type="gramEnd"/>
      <w:sdt>
        <w:sdtPr>
          <w:id w:val="6199368"/>
          <w:citation/>
        </w:sdtPr>
        <w:sdtContent>
          <w:r w:rsidR="00E152C1">
            <w:fldChar w:fldCharType="begin"/>
          </w:r>
          <w:r w:rsidR="003677E8">
            <w:instrText xml:space="preserve"> CITATION JBe \l 1033  </w:instrText>
          </w:r>
          <w:r w:rsidR="00E152C1">
            <w:fldChar w:fldCharType="separate"/>
          </w:r>
          <w:r w:rsidR="001511D2" w:rsidRPr="001511D2">
            <w:rPr>
              <w:noProof/>
            </w:rPr>
            <w:t>[27]</w:t>
          </w:r>
          <w:r w:rsidR="00E152C1">
            <w:rPr>
              <w:noProof/>
            </w:rPr>
            <w:fldChar w:fldCharType="end"/>
          </w:r>
        </w:sdtContent>
      </w:sdt>
      <w:r>
        <w:t xml:space="preserve">, which was invented and constructed by RASDR team member Carl </w:t>
      </w:r>
      <w:proofErr w:type="spellStart"/>
      <w:r>
        <w:t>Lyster</w:t>
      </w:r>
      <w:proofErr w:type="spellEnd"/>
      <w:r>
        <w:t xml:space="preserve">. </w:t>
      </w:r>
    </w:p>
    <w:p w:rsidR="00301275" w:rsidRDefault="00301275" w:rsidP="00301275">
      <w:r>
        <w:t xml:space="preserve">As a point of reference, the </w:t>
      </w:r>
      <w:proofErr w:type="spellStart"/>
      <w:r>
        <w:t>SpectraC</w:t>
      </w:r>
      <w:r w:rsidRPr="00C82BDC">
        <w:t>yber</w:t>
      </w:r>
      <w:proofErr w:type="spellEnd"/>
      <w:r w:rsidRPr="00C82BDC">
        <w:t xml:space="preserve"> bin width is about 5 KHz</w:t>
      </w:r>
      <w:r>
        <w:t>.</w:t>
      </w:r>
      <w:r w:rsidRPr="00C82BDC">
        <w:t xml:space="preserve"> </w:t>
      </w:r>
      <w:r>
        <w:t>If we desire to cover 10</w:t>
      </w:r>
      <w:r>
        <w:rPr>
          <w:vertAlign w:val="superscript"/>
        </w:rPr>
        <w:t xml:space="preserve"> </w:t>
      </w:r>
      <w:r>
        <w:t>MHz of HI</w:t>
      </w:r>
      <w:r w:rsidRPr="00C82BDC">
        <w:t xml:space="preserve"> spectrum </w:t>
      </w:r>
      <w:r>
        <w:t>then we probably require about 2000</w:t>
      </w:r>
      <w:r w:rsidRPr="00C82BDC">
        <w:t xml:space="preserve"> </w:t>
      </w:r>
      <w:r>
        <w:t xml:space="preserve">frequency </w:t>
      </w:r>
      <w:r w:rsidRPr="00C82BDC">
        <w:t>bins</w:t>
      </w:r>
      <w:r>
        <w:t xml:space="preserve"> or about 2048 samples/FFT. One may choose the a higher number of samples/FFT observe more detail, although more averaging would be required</w:t>
      </w:r>
      <w:proofErr w:type="gramStart"/>
      <w:r>
        <w:t>..</w:t>
      </w:r>
      <w:proofErr w:type="gramEnd"/>
      <w:r>
        <w:t xml:space="preserve">  </w:t>
      </w:r>
      <w:r w:rsidRPr="00F86962">
        <w:t>One of the significant advantages of RASDR2 is that it has a high bandwidth.</w:t>
      </w:r>
    </w:p>
    <w:p w:rsidR="00DD7F55" w:rsidRDefault="00301275" w:rsidP="00301275">
      <w:r>
        <w:t xml:space="preserve">RASDR2 control data consist of only a few values and they are discussed in Chapter </w:t>
      </w:r>
      <w:r w:rsidR="00E152C1">
        <w:fldChar w:fldCharType="begin"/>
      </w:r>
      <w:r>
        <w:instrText xml:space="preserve"> REF _Ref413058803 \r \h </w:instrText>
      </w:r>
      <w:r w:rsidR="00E152C1">
        <w:fldChar w:fldCharType="separate"/>
      </w:r>
      <w:r w:rsidR="00492970">
        <w:t>6)</w:t>
      </w:r>
      <w:r w:rsidR="00E152C1">
        <w:fldChar w:fldCharType="end"/>
      </w:r>
      <w:r>
        <w:t xml:space="preserve">. Based on the preceding discussion, an initial data screen for HI spectroscopy is shown in </w:t>
      </w:r>
      <w:r w:rsidR="00E152C1">
        <w:fldChar w:fldCharType="begin"/>
      </w:r>
      <w:r w:rsidR="00E7259F">
        <w:instrText xml:space="preserve"> REF _Ref413059796 \h </w:instrText>
      </w:r>
      <w:r w:rsidR="00E152C1">
        <w:fldChar w:fldCharType="separate"/>
      </w:r>
      <w:r w:rsidR="00492970">
        <w:t xml:space="preserve">Figure </w:t>
      </w:r>
      <w:r w:rsidR="00492970">
        <w:rPr>
          <w:noProof/>
        </w:rPr>
        <w:t>14</w:t>
      </w:r>
      <w:r w:rsidR="00492970">
        <w:t xml:space="preserve"> </w:t>
      </w:r>
      <w:r w:rsidR="00492970" w:rsidRPr="00C618EF">
        <w:t xml:space="preserve">Initial choices of RASDR2 control parameters for comparison with typical </w:t>
      </w:r>
      <w:proofErr w:type="spellStart"/>
      <w:r w:rsidR="00492970" w:rsidRPr="00C618EF">
        <w:t>SpectraCyber</w:t>
      </w:r>
      <w:proofErr w:type="spellEnd"/>
      <w:r w:rsidR="00492970" w:rsidRPr="00C618EF">
        <w:t xml:space="preserve"> results</w:t>
      </w:r>
      <w:r w:rsidR="00492970">
        <w:t>, were not the final selection</w:t>
      </w:r>
      <w:proofErr w:type="gramStart"/>
      <w:r w:rsidR="00492970">
        <w:t>.</w:t>
      </w:r>
      <w:r w:rsidR="00492970" w:rsidRPr="00C618EF">
        <w:t>.</w:t>
      </w:r>
      <w:proofErr w:type="gramEnd"/>
      <w:r w:rsidR="00492970" w:rsidRPr="00C618EF">
        <w:t xml:space="preserve"> </w:t>
      </w:r>
      <w:r w:rsidR="00E152C1">
        <w:fldChar w:fldCharType="end"/>
      </w:r>
      <w:proofErr w:type="gramStart"/>
      <w:r>
        <w:t>, with non-default values shown in red.</w:t>
      </w:r>
      <w:proofErr w:type="gramEnd"/>
      <w:r>
        <w:t xml:space="preserve"> </w:t>
      </w:r>
    </w:p>
    <w:p w:rsidR="00DD7F55" w:rsidRDefault="00DD7F55">
      <w:r>
        <w:br w:type="page"/>
      </w:r>
    </w:p>
    <w:p w:rsidR="00301275" w:rsidRDefault="004527AB" w:rsidP="00301275">
      <w:r>
        <w:rPr>
          <w:noProof/>
        </w:rPr>
        <w:lastRenderedPageBreak/>
        <w:pict>
          <v:shape id="_x0000_s1030" type="#_x0000_t202" style="position:absolute;margin-left:26.25pt;margin-top:180.2pt;width:402pt;height:.05pt;z-index:251678720" stroked="f">
            <v:textbox style="mso-next-textbox:#_x0000_s1030;mso-fit-shape-to-text:t" inset="0,0,0,0">
              <w:txbxContent>
                <w:p w:rsidR="004527AB" w:rsidRPr="008016F9" w:rsidRDefault="004527AB" w:rsidP="00E7259F">
                  <w:pPr>
                    <w:pStyle w:val="Caption"/>
                    <w:rPr>
                      <w:noProof/>
                      <w:sz w:val="24"/>
                      <w:szCs w:val="24"/>
                    </w:rPr>
                  </w:pPr>
                  <w:bookmarkStart w:id="268" w:name="_Ref413061298"/>
                  <w:bookmarkStart w:id="269" w:name="_Ref413059796"/>
                  <w:bookmarkStart w:id="270" w:name="_Toc413064060"/>
                  <w:bookmarkStart w:id="271" w:name="_Toc414010633"/>
                  <w:r>
                    <w:t xml:space="preserve">Figure </w:t>
                  </w:r>
                  <w:fldSimple w:instr=" SEQ Figure \* ARABIC ">
                    <w:r>
                      <w:rPr>
                        <w:noProof/>
                      </w:rPr>
                      <w:t>14</w:t>
                    </w:r>
                  </w:fldSimple>
                  <w:bookmarkEnd w:id="268"/>
                  <w:r>
                    <w:t xml:space="preserve"> </w:t>
                  </w:r>
                  <w:r w:rsidRPr="00C618EF">
                    <w:t xml:space="preserve">Initial choices of RASDR2 control parameters for comparison with typical </w:t>
                  </w:r>
                  <w:proofErr w:type="spellStart"/>
                  <w:r w:rsidRPr="00C618EF">
                    <w:t>SpectraCyber</w:t>
                  </w:r>
                  <w:proofErr w:type="spellEnd"/>
                  <w:r w:rsidRPr="00C618EF">
                    <w:t xml:space="preserve"> results</w:t>
                  </w:r>
                  <w:r>
                    <w:t>, were not the final selection</w:t>
                  </w:r>
                  <w:proofErr w:type="gramStart"/>
                  <w:r>
                    <w:t>.</w:t>
                  </w:r>
                  <w:r w:rsidRPr="00C618EF">
                    <w:t>.</w:t>
                  </w:r>
                  <w:proofErr w:type="gramEnd"/>
                  <w:r w:rsidRPr="00C618EF">
                    <w:t xml:space="preserve"> </w:t>
                  </w:r>
                  <w:bookmarkEnd w:id="269"/>
                  <w:bookmarkEnd w:id="270"/>
                  <w:r>
                    <w:t>Better results were obtained by choosing minimum BW for this narrow spectral region.</w:t>
                  </w:r>
                  <w:r w:rsidRPr="00693C1F">
                    <w:t xml:space="preserve"> </w:t>
                  </w:r>
                  <w:r w:rsidRPr="00C618EF">
                    <w:t>See text for choice of values shown in red.</w:t>
                  </w:r>
                  <w:bookmarkEnd w:id="271"/>
                </w:p>
              </w:txbxContent>
            </v:textbox>
          </v:shape>
        </w:pict>
      </w:r>
      <w:r w:rsidR="00301275">
        <w:rPr>
          <w:noProof/>
        </w:rPr>
        <w:drawing>
          <wp:anchor distT="0" distB="0" distL="114300" distR="114300" simplePos="0" relativeHeight="251667456" behindDoc="0" locked="0" layoutInCell="1" allowOverlap="1" wp14:anchorId="51C1224E" wp14:editId="794DF734">
            <wp:simplePos x="0" y="0"/>
            <wp:positionH relativeFrom="column">
              <wp:posOffset>333375</wp:posOffset>
            </wp:positionH>
            <wp:positionV relativeFrom="paragraph">
              <wp:posOffset>116840</wp:posOffset>
            </wp:positionV>
            <wp:extent cx="5105400" cy="2114550"/>
            <wp:effectExtent l="19050" t="0" r="0" b="0"/>
            <wp:wrapNone/>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srcRect/>
                    <a:stretch>
                      <a:fillRect/>
                    </a:stretch>
                  </pic:blipFill>
                  <pic:spPr bwMode="auto">
                    <a:xfrm>
                      <a:off x="0" y="0"/>
                      <a:ext cx="5105400" cy="2114550"/>
                    </a:xfrm>
                    <a:prstGeom prst="rect">
                      <a:avLst/>
                    </a:prstGeom>
                    <a:noFill/>
                    <a:ln w="9525">
                      <a:noFill/>
                      <a:miter lim="800000"/>
                      <a:headEnd/>
                      <a:tailEnd/>
                    </a:ln>
                  </pic:spPr>
                </pic:pic>
              </a:graphicData>
            </a:graphic>
          </wp:anchor>
        </w:drawing>
      </w:r>
    </w:p>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E7259F" w:rsidRDefault="00E7259F" w:rsidP="00301275"/>
    <w:p w:rsidR="00D94DDE" w:rsidRDefault="00D94DDE" w:rsidP="00301275"/>
    <w:p w:rsidR="00301275" w:rsidRDefault="00301275" w:rsidP="00301275">
      <w:r>
        <w:t xml:space="preserve">The first tests with these settings provided a noisy graphical output. The LNA gain used in this series of </w:t>
      </w:r>
      <w:r w:rsidR="00DB49A9">
        <w:t>measurements</w:t>
      </w:r>
      <w:r>
        <w:t xml:space="preserve"> was</w:t>
      </w:r>
      <w:r w:rsidR="007D6994">
        <w:t xml:space="preserve"> only</w:t>
      </w:r>
      <w:r>
        <w:t xml:space="preserve"> 15dB and skies were cloudy. In general, one expects to average over many samples. Initial runs with </w:t>
      </w:r>
      <w:proofErr w:type="gramStart"/>
      <w:r>
        <w:t>99  and</w:t>
      </w:r>
      <w:proofErr w:type="gramEnd"/>
      <w:r>
        <w:t xml:space="preserve"> 99</w:t>
      </w:r>
      <w:r w:rsidR="00493C63">
        <w:t>8</w:t>
      </w:r>
      <w:r>
        <w:t xml:space="preserve"> samples</w:t>
      </w:r>
      <w:r w:rsidR="00D94DDE">
        <w:t xml:space="preserve"> (each sample consisting of an average over 64 frames)</w:t>
      </w:r>
      <w:r>
        <w:t xml:space="preserve"> pro</w:t>
      </w:r>
      <w:r w:rsidR="000A1215">
        <w:t>duced the output shown in</w:t>
      </w:r>
      <w:r>
        <w:t xml:space="preserve"> </w:t>
      </w:r>
      <w:r w:rsidR="00E152C1">
        <w:fldChar w:fldCharType="begin"/>
      </w:r>
      <w:r w:rsidR="009E4E7F">
        <w:instrText xml:space="preserve"> REF _Ref413061231 \h </w:instrText>
      </w:r>
      <w:r w:rsidR="00E152C1">
        <w:fldChar w:fldCharType="separate"/>
      </w:r>
      <w:r w:rsidR="00492970">
        <w:t xml:space="preserve">Figure </w:t>
      </w:r>
      <w:r w:rsidR="00492970">
        <w:rPr>
          <w:noProof/>
        </w:rPr>
        <w:t>15</w:t>
      </w:r>
      <w:r w:rsidR="00E152C1">
        <w:fldChar w:fldCharType="end"/>
      </w:r>
      <w:r w:rsidR="009E4E7F">
        <w:t xml:space="preserve">. </w:t>
      </w:r>
      <w:r>
        <w:t xml:space="preserve">It is clear that more samples must be included in the averaging process, which will require a small software change from the current program. </w:t>
      </w:r>
      <w:r w:rsidR="007D6994">
        <w:t xml:space="preserve">Typically, more gain should be used (see discussion of </w:t>
      </w:r>
      <w:fldSimple w:instr=" REF _Ref413841797 ">
        <w:r w:rsidR="00492970">
          <w:t xml:space="preserve">Figure </w:t>
        </w:r>
        <w:r w:rsidR="00492970">
          <w:rPr>
            <w:noProof/>
          </w:rPr>
          <w:t>17</w:t>
        </w:r>
      </w:fldSimple>
      <w:r w:rsidR="007D6994">
        <w:t xml:space="preserve">. </w:t>
      </w:r>
      <w:r>
        <w:t xml:space="preserve"> Note that the noise spurs (that appeared only after averaging) are about 9 dB above the floor and they are present in both tests.</w:t>
      </w:r>
    </w:p>
    <w:p w:rsidR="00A90FFA" w:rsidRDefault="00DB42BB" w:rsidP="00301275">
      <w:r>
        <w:rPr>
          <w:noProof/>
        </w:rPr>
        <w:drawing>
          <wp:anchor distT="0" distB="0" distL="114300" distR="114300" simplePos="0" relativeHeight="251680768" behindDoc="0" locked="0" layoutInCell="1" allowOverlap="1" wp14:anchorId="3F11832C" wp14:editId="1DE1FD70">
            <wp:simplePos x="0" y="0"/>
            <wp:positionH relativeFrom="column">
              <wp:posOffset>156845</wp:posOffset>
            </wp:positionH>
            <wp:positionV relativeFrom="paragraph">
              <wp:posOffset>51435</wp:posOffset>
            </wp:positionV>
            <wp:extent cx="5726430" cy="2294255"/>
            <wp:effectExtent l="19050" t="0" r="7620" b="0"/>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726430" cy="2294255"/>
                    </a:xfrm>
                    <a:prstGeom prst="rect">
                      <a:avLst/>
                    </a:prstGeom>
                    <a:noFill/>
                    <a:ln w="9525">
                      <a:noFill/>
                      <a:miter lim="800000"/>
                      <a:headEnd/>
                      <a:tailEnd/>
                    </a:ln>
                  </pic:spPr>
                </pic:pic>
              </a:graphicData>
            </a:graphic>
          </wp:anchor>
        </w:drawing>
      </w:r>
    </w:p>
    <w:p w:rsidR="000A1215" w:rsidRDefault="000A1215" w:rsidP="00301275"/>
    <w:p w:rsidR="000A1215" w:rsidRDefault="000A1215" w:rsidP="00301275"/>
    <w:p w:rsidR="000A1215" w:rsidRDefault="000A1215" w:rsidP="00301275"/>
    <w:p w:rsidR="00301275" w:rsidRDefault="00301275" w:rsidP="00301275"/>
    <w:p w:rsidR="00301275" w:rsidRDefault="00301275" w:rsidP="00301275"/>
    <w:p w:rsidR="000A1215" w:rsidRDefault="000A1215" w:rsidP="00301275"/>
    <w:p w:rsidR="00301275" w:rsidRDefault="00301275" w:rsidP="00301275"/>
    <w:p w:rsidR="00A90FFA" w:rsidRDefault="004527AB" w:rsidP="00301275">
      <w:r>
        <w:rPr>
          <w:noProof/>
        </w:rPr>
        <w:pict>
          <v:shape id="_x0000_s1033" type="#_x0000_t202" style="position:absolute;margin-left:7.5pt;margin-top:.55pt;width:450.75pt;height:41.05pt;z-index:251682816" stroked="f">
            <v:textbox style="mso-next-textbox:#_x0000_s1033;mso-fit-shape-to-text:t" inset="0,0,0,0">
              <w:txbxContent>
                <w:p w:rsidR="004527AB" w:rsidRPr="00F61643" w:rsidRDefault="004527AB" w:rsidP="00A90FFA">
                  <w:pPr>
                    <w:pStyle w:val="Caption"/>
                    <w:rPr>
                      <w:noProof/>
                      <w:sz w:val="24"/>
                      <w:szCs w:val="24"/>
                    </w:rPr>
                  </w:pPr>
                  <w:bookmarkStart w:id="272" w:name="_Ref413061231"/>
                  <w:bookmarkStart w:id="273" w:name="_Ref413060486"/>
                  <w:bookmarkStart w:id="274" w:name="_Toc413064061"/>
                  <w:bookmarkStart w:id="275" w:name="_Toc414010634"/>
                  <w:r>
                    <w:t xml:space="preserve">Figure </w:t>
                  </w:r>
                  <w:fldSimple w:instr=" SEQ Figure \* ARABIC ">
                    <w:r>
                      <w:rPr>
                        <w:noProof/>
                      </w:rPr>
                      <w:t>15</w:t>
                    </w:r>
                  </w:fldSimple>
                  <w:bookmarkEnd w:id="272"/>
                  <w:r>
                    <w:t xml:space="preserve"> </w:t>
                  </w:r>
                  <w:proofErr w:type="gramStart"/>
                  <w:r w:rsidRPr="008E69C3">
                    <w:t>The</w:t>
                  </w:r>
                  <w:proofErr w:type="gramEnd"/>
                  <w:r w:rsidRPr="008E69C3">
                    <w:t xml:space="preserve"> importance of spectral averaging is shown with processing of 99 frames (left) and 99</w:t>
                  </w:r>
                  <w:r>
                    <w:t>8</w:t>
                  </w:r>
                  <w:r w:rsidRPr="008E69C3">
                    <w:t xml:space="preserve"> frames (right). Control se</w:t>
                  </w:r>
                  <w:r>
                    <w:t xml:space="preserve">ttings were as shown in </w:t>
                  </w:r>
                  <w:r>
                    <w:fldChar w:fldCharType="begin"/>
                  </w:r>
                  <w:r>
                    <w:instrText xml:space="preserve"> REF _Ref413061298 \h </w:instrText>
                  </w:r>
                  <w:r>
                    <w:fldChar w:fldCharType="separate"/>
                  </w:r>
                  <w:r>
                    <w:t xml:space="preserve">Figure </w:t>
                  </w:r>
                  <w:r>
                    <w:rPr>
                      <w:noProof/>
                    </w:rPr>
                    <w:t>14</w:t>
                  </w:r>
                  <w:r>
                    <w:fldChar w:fldCharType="end"/>
                  </w:r>
                  <w:r w:rsidRPr="008E69C3">
                    <w:t xml:space="preserve">.  USB2 connectivity was used to </w:t>
                  </w:r>
                  <w:proofErr w:type="gramStart"/>
                  <w:r w:rsidRPr="008E69C3">
                    <w:t>an  IBM</w:t>
                  </w:r>
                  <w:proofErr w:type="gramEnd"/>
                  <w:r w:rsidRPr="008E69C3">
                    <w:t xml:space="preserve"> laptop running </w:t>
                  </w:r>
                  <w:proofErr w:type="spellStart"/>
                  <w:r w:rsidRPr="008E69C3">
                    <w:t>WinXP</w:t>
                  </w:r>
                  <w:proofErr w:type="spellEnd"/>
                  <w:r w:rsidRPr="008E69C3">
                    <w:t>, and using a USB2 interface.</w:t>
                  </w:r>
                  <w:bookmarkEnd w:id="273"/>
                  <w:bookmarkEnd w:id="274"/>
                  <w:bookmarkEnd w:id="275"/>
                </w:p>
              </w:txbxContent>
            </v:textbox>
          </v:shape>
        </w:pict>
      </w:r>
    </w:p>
    <w:p w:rsidR="00A90FFA" w:rsidRDefault="00A90FFA" w:rsidP="00301275"/>
    <w:p w:rsidR="000A1215" w:rsidRPr="000A1215" w:rsidRDefault="000A1215" w:rsidP="000A1215">
      <w:r w:rsidRPr="000A1215">
        <w:lastRenderedPageBreak/>
        <w:t xml:space="preserve">A second necessity is to remove the background noise and normalize for system response.  </w:t>
      </w:r>
      <w:r w:rsidR="00E152C1">
        <w:fldChar w:fldCharType="begin"/>
      </w:r>
      <w:r w:rsidR="009E4E7F">
        <w:instrText xml:space="preserve"> REF _Ref413061384 \h </w:instrText>
      </w:r>
      <w:r w:rsidR="00E152C1">
        <w:fldChar w:fldCharType="separate"/>
      </w:r>
      <w:r w:rsidR="00492970">
        <w:t xml:space="preserve">Figure </w:t>
      </w:r>
      <w:r w:rsidR="00492970">
        <w:rPr>
          <w:noProof/>
        </w:rPr>
        <w:t>16</w:t>
      </w:r>
      <w:r w:rsidR="00E152C1">
        <w:fldChar w:fldCharType="end"/>
      </w:r>
      <w:r w:rsidRPr="000A1215">
        <w:t xml:space="preserve"> shows the result of subtracting the two files shown </w:t>
      </w:r>
      <w:r w:rsidR="00D94DDE">
        <w:t>in</w:t>
      </w:r>
      <w:r w:rsidR="005B476D">
        <w:t xml:space="preserve"> </w:t>
      </w:r>
      <w:r w:rsidR="00E152C1">
        <w:fldChar w:fldCharType="begin"/>
      </w:r>
      <w:r w:rsidR="005B476D">
        <w:instrText xml:space="preserve"> REF _Ref413061231 \h </w:instrText>
      </w:r>
      <w:r w:rsidR="00E152C1">
        <w:fldChar w:fldCharType="separate"/>
      </w:r>
      <w:r w:rsidR="00492970">
        <w:t xml:space="preserve">Figure </w:t>
      </w:r>
      <w:r w:rsidR="00492970">
        <w:rPr>
          <w:noProof/>
        </w:rPr>
        <w:t>15</w:t>
      </w:r>
      <w:r w:rsidR="00E152C1">
        <w:fldChar w:fldCharType="end"/>
      </w:r>
      <w:r w:rsidR="005B476D">
        <w:t xml:space="preserve"> </w:t>
      </w:r>
      <w:r w:rsidRPr="000A1215">
        <w:t>to remove the common baseline variation and the 9 dB spurs.  This component is not present in the 99</w:t>
      </w:r>
      <w:r w:rsidR="00493C63">
        <w:t>8</w:t>
      </w:r>
      <w:r w:rsidRPr="000A1215">
        <w:t xml:space="preserve"> FFT average.</w:t>
      </w:r>
    </w:p>
    <w:p w:rsidR="00A90FFA" w:rsidRDefault="00DB42BB" w:rsidP="00301275">
      <w:r>
        <w:rPr>
          <w:noProof/>
        </w:rPr>
        <w:drawing>
          <wp:anchor distT="0" distB="0" distL="114300" distR="114300" simplePos="0" relativeHeight="251670528" behindDoc="0" locked="0" layoutInCell="1" allowOverlap="1" wp14:anchorId="01C46BFC" wp14:editId="676F6229">
            <wp:simplePos x="0" y="0"/>
            <wp:positionH relativeFrom="column">
              <wp:posOffset>1295400</wp:posOffset>
            </wp:positionH>
            <wp:positionV relativeFrom="paragraph">
              <wp:posOffset>254635</wp:posOffset>
            </wp:positionV>
            <wp:extent cx="3509010" cy="2630805"/>
            <wp:effectExtent l="19050" t="0" r="0" b="0"/>
            <wp:wrapNone/>
            <wp:docPr id="19" name="Picture 5" descr="C:\Documents and Settings\David\My Documents\SARA\SARA 2014\diff-bkg3-bk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diff-bkg3-bkg2.png"/>
                    <pic:cNvPicPr>
                      <a:picLocks noChangeAspect="1" noChangeArrowheads="1"/>
                    </pic:cNvPicPr>
                  </pic:nvPicPr>
                  <pic:blipFill>
                    <a:blip r:embed="rId43" cstate="print"/>
                    <a:srcRect/>
                    <a:stretch>
                      <a:fillRect/>
                    </a:stretch>
                  </pic:blipFill>
                  <pic:spPr bwMode="auto">
                    <a:xfrm>
                      <a:off x="0" y="0"/>
                      <a:ext cx="3509010" cy="2630805"/>
                    </a:xfrm>
                    <a:prstGeom prst="rect">
                      <a:avLst/>
                    </a:prstGeom>
                    <a:noFill/>
                    <a:ln w="9525">
                      <a:noFill/>
                      <a:miter lim="800000"/>
                      <a:headEnd/>
                      <a:tailEnd/>
                    </a:ln>
                  </pic:spPr>
                </pic:pic>
              </a:graphicData>
            </a:graphic>
          </wp:anchor>
        </w:drawing>
      </w:r>
    </w:p>
    <w:p w:rsidR="00A90FFA" w:rsidRDefault="00A90FFA" w:rsidP="00301275"/>
    <w:p w:rsidR="00A90FFA" w:rsidRDefault="00A90FFA" w:rsidP="00301275"/>
    <w:p w:rsidR="00A90FFA" w:rsidRDefault="00A90FFA" w:rsidP="00301275"/>
    <w:p w:rsidR="00A90FFA" w:rsidRDefault="00A90FFA" w:rsidP="00301275"/>
    <w:p w:rsidR="00301275" w:rsidRDefault="00301275" w:rsidP="00301275"/>
    <w:p w:rsidR="00301275" w:rsidRDefault="00301275" w:rsidP="00301275"/>
    <w:p w:rsidR="00301275" w:rsidRDefault="00301275" w:rsidP="00301275"/>
    <w:p w:rsidR="00301275" w:rsidRDefault="00301275" w:rsidP="00301275"/>
    <w:p w:rsidR="00301275" w:rsidRDefault="004527AB" w:rsidP="00301275">
      <w:r>
        <w:rPr>
          <w:noProof/>
        </w:rPr>
        <w:pict>
          <v:shape id="_x0000_s1034" type="#_x0000_t202" style="position:absolute;margin-left:52.5pt;margin-top:1.15pt;width:359.25pt;height:60.7pt;z-index:251684864" stroked="f">
            <v:textbox style="mso-next-textbox:#_x0000_s1034" inset="0,0,0,0">
              <w:txbxContent>
                <w:p w:rsidR="004527AB" w:rsidRPr="00B230EC" w:rsidRDefault="004527AB" w:rsidP="000A1215">
                  <w:pPr>
                    <w:pStyle w:val="Caption"/>
                    <w:rPr>
                      <w:noProof/>
                      <w:sz w:val="24"/>
                      <w:szCs w:val="24"/>
                    </w:rPr>
                  </w:pPr>
                  <w:bookmarkStart w:id="276" w:name="_Ref413061384"/>
                  <w:bookmarkStart w:id="277" w:name="_Ref413060974"/>
                  <w:bookmarkStart w:id="278" w:name="_Toc413064062"/>
                  <w:bookmarkStart w:id="279" w:name="_Toc414010635"/>
                  <w:r>
                    <w:t xml:space="preserve">Figure </w:t>
                  </w:r>
                  <w:fldSimple w:instr=" SEQ Figure \* ARABIC ">
                    <w:r>
                      <w:rPr>
                        <w:noProof/>
                      </w:rPr>
                      <w:t>16</w:t>
                    </w:r>
                  </w:fldSimple>
                  <w:bookmarkEnd w:id="276"/>
                  <w:r>
                    <w:t xml:space="preserve"> </w:t>
                  </w:r>
                  <w:proofErr w:type="gramStart"/>
                  <w:r w:rsidRPr="00E05533">
                    <w:t>This</w:t>
                  </w:r>
                  <w:proofErr w:type="gramEnd"/>
                  <w:r w:rsidRPr="00E05533">
                    <w:t xml:space="preserve"> figure is the difference file using the 99 file average and the 99</w:t>
                  </w:r>
                  <w:r>
                    <w:t>8</w:t>
                  </w:r>
                  <w:r w:rsidRPr="00E05533">
                    <w:t xml:space="preserve"> file average shown in </w:t>
                  </w:r>
                  <w:r>
                    <w:fldChar w:fldCharType="begin"/>
                  </w:r>
                  <w:r>
                    <w:instrText xml:space="preserve"> REF _Ref413061231 \h </w:instrText>
                  </w:r>
                  <w:r>
                    <w:fldChar w:fldCharType="separate"/>
                  </w:r>
                  <w:r>
                    <w:t xml:space="preserve">Figure </w:t>
                  </w:r>
                  <w:r>
                    <w:rPr>
                      <w:noProof/>
                    </w:rPr>
                    <w:t>15</w:t>
                  </w:r>
                  <w:r>
                    <w:fldChar w:fldCharType="end"/>
                  </w:r>
                  <w:r w:rsidRPr="00E05533">
                    <w:t>The</w:t>
                  </w:r>
                  <w:r>
                    <w:t xml:space="preserve"> 2dB noise component from</w:t>
                  </w:r>
                  <w:r w:rsidRPr="00E05533">
                    <w:t xml:space="preserve"> </w:t>
                  </w:r>
                  <w:r>
                    <w:fldChar w:fldCharType="begin"/>
                  </w:r>
                  <w:r>
                    <w:instrText xml:space="preserve"> REF _Ref413061231 \h </w:instrText>
                  </w:r>
                  <w:r>
                    <w:fldChar w:fldCharType="separate"/>
                  </w:r>
                  <w:r>
                    <w:t xml:space="preserve">Figure </w:t>
                  </w:r>
                  <w:r>
                    <w:rPr>
                      <w:noProof/>
                    </w:rPr>
                    <w:t>15</w:t>
                  </w:r>
                  <w:r>
                    <w:fldChar w:fldCharType="end"/>
                  </w:r>
                  <w:r w:rsidRPr="00E05533">
                    <w:t xml:space="preserve"> (left) is all that remains.  The common feature is removed, and the same method can be used to remove system </w:t>
                  </w:r>
                  <w:bookmarkEnd w:id="277"/>
                  <w:bookmarkEnd w:id="278"/>
                  <w:r>
                    <w:t>noise or select for ‘genuine’ signals.</w:t>
                  </w:r>
                  <w:bookmarkEnd w:id="279"/>
                </w:p>
              </w:txbxContent>
            </v:textbox>
          </v:shape>
        </w:pict>
      </w:r>
    </w:p>
    <w:p w:rsidR="00407436" w:rsidRDefault="00407436" w:rsidP="006B0D05"/>
    <w:p w:rsidR="006D457B" w:rsidRPr="006D457B" w:rsidRDefault="006D457B" w:rsidP="006D457B">
      <w:pPr>
        <w:rPr>
          <w:lang w:val="pt-BR"/>
        </w:rPr>
      </w:pPr>
    </w:p>
    <w:p w:rsidR="00F947E5" w:rsidRDefault="00F947E5" w:rsidP="00F947E5">
      <w:pPr>
        <w:pStyle w:val="Heading2"/>
      </w:pPr>
      <w:bookmarkStart w:id="280" w:name="_Toc414010600"/>
      <w:r>
        <w:t>System Gain Considerations</w:t>
      </w:r>
      <w:bookmarkEnd w:id="280"/>
      <w:r w:rsidR="00E152C1">
        <w:fldChar w:fldCharType="begin"/>
      </w:r>
      <w:r>
        <w:instrText xml:space="preserve"> XE "</w:instrText>
      </w:r>
      <w:r w:rsidRPr="00DA4821">
        <w:instrText>System Gain Considerations</w:instrText>
      </w:r>
      <w:r>
        <w:instrText xml:space="preserve">" </w:instrText>
      </w:r>
      <w:r w:rsidR="00E152C1">
        <w:fldChar w:fldCharType="end"/>
      </w:r>
    </w:p>
    <w:p w:rsidR="005B476D" w:rsidRDefault="003D7499" w:rsidP="006B0D05">
      <w:r>
        <w:t>The</w:t>
      </w:r>
      <w:r w:rsidR="005B476D">
        <w:t xml:space="preserve"> question arises as to how much amplifier gain and how much post-processing is necessary to detect H1 signals.  A user’s system might be configured as shown in </w:t>
      </w:r>
      <w:r w:rsidR="00E152C1">
        <w:fldChar w:fldCharType="begin"/>
      </w:r>
      <w:r w:rsidR="0024084B">
        <w:instrText xml:space="preserve"> REF _Ref413841797 \h </w:instrText>
      </w:r>
      <w:r w:rsidR="00E152C1">
        <w:fldChar w:fldCharType="separate"/>
      </w:r>
      <w:r w:rsidR="00492970">
        <w:t xml:space="preserve">Figure </w:t>
      </w:r>
      <w:r w:rsidR="00492970">
        <w:rPr>
          <w:noProof/>
        </w:rPr>
        <w:t>17</w:t>
      </w:r>
      <w:r w:rsidR="00E152C1">
        <w:fldChar w:fldCharType="end"/>
      </w:r>
      <w:r w:rsidR="0024084B">
        <w:t>.</w:t>
      </w:r>
    </w:p>
    <w:p w:rsidR="0024084B" w:rsidRDefault="004527AB" w:rsidP="006B0D05">
      <w:r>
        <w:rPr>
          <w:noProof/>
        </w:rPr>
        <w:pict>
          <v:shape id="_x0000_s1051" type="#_x0000_t202" style="position:absolute;margin-left:75.5pt;margin-top:125.45pt;width:280.25pt;height:.05pt;z-index:251700224" stroked="f">
            <v:textbox style="mso-next-textbox:#_x0000_s1051;mso-fit-shape-to-text:t" inset="0,0,0,0">
              <w:txbxContent>
                <w:p w:rsidR="004527AB" w:rsidRPr="00EA58CE" w:rsidRDefault="004527AB" w:rsidP="0024084B">
                  <w:pPr>
                    <w:pStyle w:val="Caption"/>
                    <w:rPr>
                      <w:noProof/>
                      <w:sz w:val="24"/>
                      <w:szCs w:val="24"/>
                    </w:rPr>
                  </w:pPr>
                  <w:bookmarkStart w:id="281" w:name="_Ref413841797"/>
                  <w:bookmarkStart w:id="282" w:name="_Toc414010636"/>
                  <w:r>
                    <w:t xml:space="preserve">Figure </w:t>
                  </w:r>
                  <w:r>
                    <w:fldChar w:fldCharType="begin"/>
                  </w:r>
                  <w:r>
                    <w:instrText xml:space="preserve"> SEQ Figure \* ARABIC </w:instrText>
                  </w:r>
                  <w:r>
                    <w:fldChar w:fldCharType="separate"/>
                  </w:r>
                  <w:proofErr w:type="gramStart"/>
                  <w:r>
                    <w:rPr>
                      <w:noProof/>
                    </w:rPr>
                    <w:t>17</w:t>
                  </w:r>
                  <w:r>
                    <w:rPr>
                      <w:noProof/>
                    </w:rPr>
                    <w:fldChar w:fldCharType="end"/>
                  </w:r>
                  <w:bookmarkEnd w:id="281"/>
                  <w:r>
                    <w:t xml:space="preserve">  Example system configuration</w:t>
                  </w:r>
                  <w:proofErr w:type="gramEnd"/>
                  <w:r>
                    <w:t xml:space="preserve"> for H1 detection.  RASDR hardware is outlined in blue.</w:t>
                  </w:r>
                  <w:bookmarkEnd w:id="282"/>
                </w:p>
              </w:txbxContent>
            </v:textbox>
          </v:shape>
        </w:pict>
      </w:r>
      <w:r w:rsidR="0024084B">
        <w:rPr>
          <w:noProof/>
        </w:rPr>
        <w:drawing>
          <wp:anchor distT="0" distB="0" distL="114300" distR="114300" simplePos="0" relativeHeight="251698176" behindDoc="0" locked="0" layoutInCell="1" allowOverlap="1" wp14:anchorId="3715A0E7" wp14:editId="53CA9EE0">
            <wp:simplePos x="0" y="0"/>
            <wp:positionH relativeFrom="column">
              <wp:posOffset>959329</wp:posOffset>
            </wp:positionH>
            <wp:positionV relativeFrom="paragraph">
              <wp:posOffset>791</wp:posOffset>
            </wp:positionV>
            <wp:extent cx="3559642" cy="1535502"/>
            <wp:effectExtent l="19050" t="0" r="2708" b="0"/>
            <wp:wrapNone/>
            <wp:docPr id="7" name="Picture 6" descr="Example H1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H1 system.jpg"/>
                    <pic:cNvPicPr/>
                  </pic:nvPicPr>
                  <pic:blipFill>
                    <a:blip r:embed="rId44" cstate="print"/>
                    <a:stretch>
                      <a:fillRect/>
                    </a:stretch>
                  </pic:blipFill>
                  <pic:spPr>
                    <a:xfrm>
                      <a:off x="0" y="0"/>
                      <a:ext cx="3559642" cy="1535502"/>
                    </a:xfrm>
                    <a:prstGeom prst="rect">
                      <a:avLst/>
                    </a:prstGeom>
                  </pic:spPr>
                </pic:pic>
              </a:graphicData>
            </a:graphic>
          </wp:anchor>
        </w:drawing>
      </w:r>
    </w:p>
    <w:p w:rsidR="005B476D" w:rsidRDefault="005B476D" w:rsidP="006B0D05"/>
    <w:p w:rsidR="0024084B" w:rsidRDefault="0024084B" w:rsidP="006B0D05"/>
    <w:p w:rsidR="0024084B" w:rsidRDefault="0024084B" w:rsidP="006B0D05"/>
    <w:p w:rsidR="005B476D" w:rsidRDefault="005B476D" w:rsidP="006B0D05"/>
    <w:p w:rsidR="0024084B" w:rsidRDefault="0024084B" w:rsidP="006B0D05"/>
    <w:p w:rsidR="00E57CAE" w:rsidRDefault="00E57CAE" w:rsidP="006B0D05"/>
    <w:p w:rsidR="006D457B" w:rsidRDefault="00E152C1" w:rsidP="006B0D05">
      <w:r>
        <w:lastRenderedPageBreak/>
        <w:fldChar w:fldCharType="begin"/>
      </w:r>
      <w:r w:rsidR="000E3FB9">
        <w:instrText xml:space="preserve"> REF _Ref413837695 \h </w:instrText>
      </w:r>
      <w:r>
        <w:fldChar w:fldCharType="separate"/>
      </w:r>
      <w:r w:rsidR="00492970">
        <w:t xml:space="preserve">Table </w:t>
      </w:r>
      <w:r w:rsidR="00492970">
        <w:rPr>
          <w:noProof/>
        </w:rPr>
        <w:t>9</w:t>
      </w:r>
      <w:r>
        <w:fldChar w:fldCharType="end"/>
      </w:r>
      <w:r w:rsidR="000E3FB9">
        <w:t xml:space="preserve"> presents</w:t>
      </w:r>
      <w:r w:rsidR="0024084B">
        <w:t xml:space="preserve"> </w:t>
      </w:r>
      <w:r w:rsidR="005B476D">
        <w:t>e</w:t>
      </w:r>
      <w:r w:rsidR="002D1DE9">
        <w:t>xample</w:t>
      </w:r>
      <w:r w:rsidR="0024084B">
        <w:t>s</w:t>
      </w:r>
      <w:r w:rsidR="005B476D">
        <w:t xml:space="preserve"> of </w:t>
      </w:r>
      <w:r w:rsidR="00E57CAE">
        <w:t xml:space="preserve">rough </w:t>
      </w:r>
      <w:r w:rsidR="00F947E5">
        <w:t>calculation of system gain for possible monitoring of</w:t>
      </w:r>
      <w:r w:rsidR="000E3FB9">
        <w:t xml:space="preserve"> H1 </w:t>
      </w:r>
      <w:r w:rsidR="00F947E5">
        <w:t>signals</w:t>
      </w:r>
      <w:r w:rsidR="005B476D">
        <w:t>:</w:t>
      </w:r>
    </w:p>
    <w:tbl>
      <w:tblPr>
        <w:tblStyle w:val="TableGrid"/>
        <w:tblW w:w="0" w:type="auto"/>
        <w:tblInd w:w="378" w:type="dxa"/>
        <w:tblLook w:val="04A0" w:firstRow="1" w:lastRow="0" w:firstColumn="1" w:lastColumn="0" w:noHBand="0" w:noVBand="1"/>
      </w:tblPr>
      <w:tblGrid>
        <w:gridCol w:w="2610"/>
        <w:gridCol w:w="1800"/>
        <w:gridCol w:w="2394"/>
        <w:gridCol w:w="2016"/>
      </w:tblGrid>
      <w:tr w:rsidR="00992021" w:rsidRPr="000E3FB9" w:rsidTr="00D3074F">
        <w:tc>
          <w:tcPr>
            <w:tcW w:w="2610" w:type="dxa"/>
            <w:shd w:val="clear" w:color="auto" w:fill="FFFF00"/>
            <w:vAlign w:val="center"/>
          </w:tcPr>
          <w:p w:rsidR="00992021" w:rsidRPr="000E3FB9" w:rsidRDefault="00992021" w:rsidP="00F947E5">
            <w:pPr>
              <w:jc w:val="center"/>
              <w:rPr>
                <w:b/>
              </w:rPr>
            </w:pPr>
            <w:r w:rsidRPr="000E3FB9">
              <w:rPr>
                <w:b/>
              </w:rPr>
              <w:t>Component</w:t>
            </w:r>
          </w:p>
        </w:tc>
        <w:tc>
          <w:tcPr>
            <w:tcW w:w="1800" w:type="dxa"/>
            <w:shd w:val="clear" w:color="auto" w:fill="FFFF00"/>
            <w:vAlign w:val="center"/>
          </w:tcPr>
          <w:p w:rsidR="00992021" w:rsidRPr="000E3FB9" w:rsidRDefault="0024084B" w:rsidP="00F947E5">
            <w:pPr>
              <w:jc w:val="center"/>
              <w:rPr>
                <w:b/>
              </w:rPr>
            </w:pPr>
            <w:r>
              <w:rPr>
                <w:b/>
              </w:rPr>
              <w:t>Low</w:t>
            </w:r>
            <w:r w:rsidR="00992021" w:rsidRPr="000E3FB9">
              <w:rPr>
                <w:b/>
              </w:rPr>
              <w:t xml:space="preserve"> (dB)</w:t>
            </w:r>
          </w:p>
        </w:tc>
        <w:tc>
          <w:tcPr>
            <w:tcW w:w="2394" w:type="dxa"/>
            <w:shd w:val="clear" w:color="auto" w:fill="FFFF00"/>
            <w:vAlign w:val="center"/>
          </w:tcPr>
          <w:p w:rsidR="00992021" w:rsidRPr="000E3FB9" w:rsidRDefault="00992021" w:rsidP="00F947E5">
            <w:pPr>
              <w:jc w:val="center"/>
              <w:rPr>
                <w:b/>
              </w:rPr>
            </w:pPr>
            <w:r w:rsidRPr="000E3FB9">
              <w:rPr>
                <w:b/>
              </w:rPr>
              <w:t>Nominal gain (dB)</w:t>
            </w:r>
          </w:p>
        </w:tc>
        <w:tc>
          <w:tcPr>
            <w:tcW w:w="2016" w:type="dxa"/>
            <w:shd w:val="clear" w:color="auto" w:fill="FFFF00"/>
            <w:vAlign w:val="center"/>
          </w:tcPr>
          <w:p w:rsidR="00992021" w:rsidRPr="000E3FB9" w:rsidRDefault="0024084B" w:rsidP="00F947E5">
            <w:pPr>
              <w:jc w:val="center"/>
              <w:rPr>
                <w:b/>
              </w:rPr>
            </w:pPr>
            <w:r>
              <w:rPr>
                <w:b/>
              </w:rPr>
              <w:t>High</w:t>
            </w:r>
            <w:r w:rsidR="00992021" w:rsidRPr="000E3FB9">
              <w:rPr>
                <w:b/>
              </w:rPr>
              <w:t xml:space="preserve"> (dB)</w:t>
            </w:r>
          </w:p>
        </w:tc>
      </w:tr>
      <w:tr w:rsidR="00992021" w:rsidTr="0024084B">
        <w:tc>
          <w:tcPr>
            <w:tcW w:w="2610" w:type="dxa"/>
            <w:vAlign w:val="center"/>
          </w:tcPr>
          <w:p w:rsidR="00992021" w:rsidRDefault="00992021" w:rsidP="00F947E5">
            <w:pPr>
              <w:jc w:val="center"/>
            </w:pPr>
            <w:r>
              <w:t>Antenna</w:t>
            </w:r>
          </w:p>
        </w:tc>
        <w:tc>
          <w:tcPr>
            <w:tcW w:w="1800" w:type="dxa"/>
            <w:vAlign w:val="center"/>
          </w:tcPr>
          <w:p w:rsidR="00992021" w:rsidRDefault="00992021" w:rsidP="00F947E5">
            <w:pPr>
              <w:jc w:val="center"/>
            </w:pPr>
            <w:r>
              <w:t>20</w:t>
            </w:r>
          </w:p>
        </w:tc>
        <w:tc>
          <w:tcPr>
            <w:tcW w:w="2394" w:type="dxa"/>
            <w:vAlign w:val="center"/>
          </w:tcPr>
          <w:p w:rsidR="00992021" w:rsidRDefault="003D7499" w:rsidP="00F947E5">
            <w:pPr>
              <w:jc w:val="center"/>
            </w:pPr>
            <w:r>
              <w:t>30</w:t>
            </w:r>
          </w:p>
        </w:tc>
        <w:tc>
          <w:tcPr>
            <w:tcW w:w="2016" w:type="dxa"/>
            <w:vAlign w:val="center"/>
          </w:tcPr>
          <w:p w:rsidR="00992021" w:rsidRDefault="003D7499" w:rsidP="00F947E5">
            <w:pPr>
              <w:jc w:val="center"/>
            </w:pPr>
            <w:r>
              <w:t>40</w:t>
            </w:r>
          </w:p>
        </w:tc>
      </w:tr>
      <w:tr w:rsidR="00992021" w:rsidTr="0024084B">
        <w:tc>
          <w:tcPr>
            <w:tcW w:w="2610" w:type="dxa"/>
            <w:vAlign w:val="center"/>
          </w:tcPr>
          <w:p w:rsidR="00992021" w:rsidRDefault="00992021" w:rsidP="00F947E5">
            <w:pPr>
              <w:jc w:val="center"/>
            </w:pPr>
            <w:r>
              <w:t>LNA</w:t>
            </w:r>
          </w:p>
        </w:tc>
        <w:tc>
          <w:tcPr>
            <w:tcW w:w="1800" w:type="dxa"/>
            <w:vAlign w:val="center"/>
          </w:tcPr>
          <w:p w:rsidR="00992021" w:rsidRDefault="00992021" w:rsidP="00F947E5">
            <w:pPr>
              <w:jc w:val="center"/>
            </w:pPr>
            <w:r>
              <w:t>18</w:t>
            </w:r>
          </w:p>
        </w:tc>
        <w:tc>
          <w:tcPr>
            <w:tcW w:w="2394" w:type="dxa"/>
            <w:vAlign w:val="center"/>
          </w:tcPr>
          <w:p w:rsidR="00992021" w:rsidRDefault="00992021" w:rsidP="00F947E5">
            <w:pPr>
              <w:jc w:val="center"/>
            </w:pPr>
            <w:r>
              <w:t>25</w:t>
            </w:r>
          </w:p>
        </w:tc>
        <w:tc>
          <w:tcPr>
            <w:tcW w:w="2016" w:type="dxa"/>
            <w:vAlign w:val="center"/>
          </w:tcPr>
          <w:p w:rsidR="00992021" w:rsidRDefault="00992021" w:rsidP="00F947E5">
            <w:pPr>
              <w:jc w:val="center"/>
            </w:pPr>
            <w:r>
              <w:t>30</w:t>
            </w:r>
          </w:p>
        </w:tc>
      </w:tr>
      <w:tr w:rsidR="00992021" w:rsidTr="0024084B">
        <w:tc>
          <w:tcPr>
            <w:tcW w:w="2610" w:type="dxa"/>
            <w:vAlign w:val="center"/>
          </w:tcPr>
          <w:p w:rsidR="00992021" w:rsidRDefault="00E57CAE" w:rsidP="00F947E5">
            <w:pPr>
              <w:jc w:val="center"/>
            </w:pPr>
            <w:r>
              <w:t>Buffer</w:t>
            </w:r>
            <w:r w:rsidR="00992021">
              <w:t xml:space="preserve"> </w:t>
            </w:r>
            <w:r w:rsidR="0024084B">
              <w:t>A</w:t>
            </w:r>
            <w:r w:rsidR="00992021">
              <w:t>mp</w:t>
            </w:r>
          </w:p>
        </w:tc>
        <w:tc>
          <w:tcPr>
            <w:tcW w:w="1800" w:type="dxa"/>
            <w:vAlign w:val="center"/>
          </w:tcPr>
          <w:p w:rsidR="00992021" w:rsidRDefault="00992021" w:rsidP="00F947E5">
            <w:pPr>
              <w:jc w:val="center"/>
            </w:pPr>
            <w:r>
              <w:t>20</w:t>
            </w:r>
          </w:p>
        </w:tc>
        <w:tc>
          <w:tcPr>
            <w:tcW w:w="2394" w:type="dxa"/>
            <w:vAlign w:val="center"/>
          </w:tcPr>
          <w:p w:rsidR="00992021" w:rsidRDefault="00992021" w:rsidP="00F947E5">
            <w:pPr>
              <w:jc w:val="center"/>
            </w:pPr>
            <w:r>
              <w:t>30</w:t>
            </w:r>
          </w:p>
        </w:tc>
        <w:tc>
          <w:tcPr>
            <w:tcW w:w="2016" w:type="dxa"/>
            <w:vAlign w:val="center"/>
          </w:tcPr>
          <w:p w:rsidR="00992021" w:rsidRDefault="00992021" w:rsidP="00F947E5">
            <w:pPr>
              <w:jc w:val="center"/>
            </w:pPr>
            <w:r>
              <w:t>40</w:t>
            </w:r>
          </w:p>
        </w:tc>
      </w:tr>
      <w:tr w:rsidR="00992021" w:rsidTr="0024084B">
        <w:tc>
          <w:tcPr>
            <w:tcW w:w="2610" w:type="dxa"/>
            <w:vAlign w:val="center"/>
          </w:tcPr>
          <w:p w:rsidR="00992021" w:rsidRDefault="00992021" w:rsidP="00F947E5">
            <w:pPr>
              <w:jc w:val="center"/>
            </w:pPr>
            <w:r>
              <w:t>RASDR (internal gain)</w:t>
            </w:r>
          </w:p>
        </w:tc>
        <w:tc>
          <w:tcPr>
            <w:tcW w:w="1800" w:type="dxa"/>
            <w:vAlign w:val="center"/>
          </w:tcPr>
          <w:p w:rsidR="00992021" w:rsidRDefault="00992021" w:rsidP="00F947E5">
            <w:pPr>
              <w:jc w:val="center"/>
            </w:pPr>
            <w:r>
              <w:t>6</w:t>
            </w:r>
            <w:r w:rsidR="00E57CAE">
              <w:t>1</w:t>
            </w:r>
          </w:p>
        </w:tc>
        <w:tc>
          <w:tcPr>
            <w:tcW w:w="2394" w:type="dxa"/>
            <w:vAlign w:val="center"/>
          </w:tcPr>
          <w:p w:rsidR="00992021" w:rsidRDefault="00992021" w:rsidP="00F947E5">
            <w:pPr>
              <w:jc w:val="center"/>
            </w:pPr>
            <w:r>
              <w:t>6</w:t>
            </w:r>
            <w:r w:rsidR="00E57CAE">
              <w:t>1</w:t>
            </w:r>
          </w:p>
        </w:tc>
        <w:tc>
          <w:tcPr>
            <w:tcW w:w="2016" w:type="dxa"/>
            <w:vAlign w:val="center"/>
          </w:tcPr>
          <w:p w:rsidR="00992021" w:rsidRDefault="00992021" w:rsidP="00F947E5">
            <w:pPr>
              <w:jc w:val="center"/>
            </w:pPr>
            <w:r>
              <w:t>6</w:t>
            </w:r>
            <w:r w:rsidR="00E57CAE">
              <w:t>1</w:t>
            </w:r>
          </w:p>
        </w:tc>
      </w:tr>
      <w:tr w:rsidR="00992021" w:rsidRPr="000E3FB9" w:rsidTr="0024084B">
        <w:tc>
          <w:tcPr>
            <w:tcW w:w="2610" w:type="dxa"/>
            <w:vAlign w:val="center"/>
          </w:tcPr>
          <w:p w:rsidR="00992021" w:rsidRPr="000E3FB9" w:rsidRDefault="00992021" w:rsidP="00F947E5">
            <w:pPr>
              <w:jc w:val="center"/>
              <w:rPr>
                <w:b/>
              </w:rPr>
            </w:pPr>
            <w:r w:rsidRPr="000E3FB9">
              <w:rPr>
                <w:b/>
              </w:rPr>
              <w:t>Total System Gain</w:t>
            </w:r>
          </w:p>
        </w:tc>
        <w:tc>
          <w:tcPr>
            <w:tcW w:w="1800" w:type="dxa"/>
            <w:vAlign w:val="center"/>
          </w:tcPr>
          <w:p w:rsidR="00992021" w:rsidRPr="000E3FB9" w:rsidRDefault="00992021" w:rsidP="00E57CAE">
            <w:pPr>
              <w:jc w:val="center"/>
              <w:rPr>
                <w:b/>
              </w:rPr>
            </w:pPr>
            <w:r w:rsidRPr="000E3FB9">
              <w:rPr>
                <w:b/>
              </w:rPr>
              <w:t>1</w:t>
            </w:r>
            <w:r w:rsidR="00E57CAE">
              <w:rPr>
                <w:b/>
              </w:rPr>
              <w:t>09</w:t>
            </w:r>
          </w:p>
        </w:tc>
        <w:tc>
          <w:tcPr>
            <w:tcW w:w="2394" w:type="dxa"/>
            <w:vAlign w:val="center"/>
          </w:tcPr>
          <w:p w:rsidR="00992021" w:rsidRPr="000E3FB9" w:rsidRDefault="00992021" w:rsidP="003D7499">
            <w:pPr>
              <w:jc w:val="center"/>
              <w:rPr>
                <w:b/>
              </w:rPr>
            </w:pPr>
            <w:r w:rsidRPr="000E3FB9">
              <w:rPr>
                <w:b/>
              </w:rPr>
              <w:t>13</w:t>
            </w:r>
            <w:r w:rsidR="00E57CAE">
              <w:rPr>
                <w:b/>
              </w:rPr>
              <w:t>6</w:t>
            </w:r>
          </w:p>
        </w:tc>
        <w:tc>
          <w:tcPr>
            <w:tcW w:w="2016" w:type="dxa"/>
            <w:vAlign w:val="center"/>
          </w:tcPr>
          <w:p w:rsidR="00992021" w:rsidRPr="000E3FB9" w:rsidRDefault="00992021" w:rsidP="003D7499">
            <w:pPr>
              <w:keepNext/>
              <w:jc w:val="center"/>
              <w:rPr>
                <w:b/>
              </w:rPr>
            </w:pPr>
            <w:r w:rsidRPr="000E3FB9">
              <w:rPr>
                <w:b/>
              </w:rPr>
              <w:t>1</w:t>
            </w:r>
            <w:r w:rsidR="003D7499">
              <w:rPr>
                <w:b/>
              </w:rPr>
              <w:t>7</w:t>
            </w:r>
            <w:r w:rsidR="00E57CAE">
              <w:rPr>
                <w:b/>
              </w:rPr>
              <w:t>1</w:t>
            </w:r>
          </w:p>
        </w:tc>
      </w:tr>
    </w:tbl>
    <w:p w:rsidR="00992021" w:rsidRDefault="00992021" w:rsidP="00992021">
      <w:pPr>
        <w:pStyle w:val="Caption"/>
      </w:pPr>
      <w:bookmarkStart w:id="283" w:name="_Ref413837695"/>
      <w:bookmarkStart w:id="284" w:name="_Toc414010656"/>
      <w:proofErr w:type="gramStart"/>
      <w:r>
        <w:t xml:space="preserve">Table </w:t>
      </w:r>
      <w:fldSimple w:instr=" SEQ Table \* ARABIC ">
        <w:r w:rsidR="00492970">
          <w:rPr>
            <w:noProof/>
          </w:rPr>
          <w:t>9</w:t>
        </w:r>
      </w:fldSimple>
      <w:bookmarkEnd w:id="283"/>
      <w:r>
        <w:t>.</w:t>
      </w:r>
      <w:proofErr w:type="gramEnd"/>
      <w:r>
        <w:t xml:space="preserve">  Examples of </w:t>
      </w:r>
      <w:r w:rsidR="00F947E5">
        <w:t xml:space="preserve">system </w:t>
      </w:r>
      <w:r>
        <w:t xml:space="preserve">gain </w:t>
      </w:r>
      <w:r w:rsidR="00F947E5">
        <w:t xml:space="preserve">from </w:t>
      </w:r>
      <w:r>
        <w:t>components for monitoring H1 signals.</w:t>
      </w:r>
      <w:bookmarkEnd w:id="284"/>
    </w:p>
    <w:p w:rsidR="00992021" w:rsidRDefault="00992021" w:rsidP="006B0D05">
      <w:r>
        <w:t>The nominal gain for this example is 13</w:t>
      </w:r>
      <w:r w:rsidR="00E57CAE">
        <w:t>6</w:t>
      </w:r>
      <w:r>
        <w:t xml:space="preserve">dB.   </w:t>
      </w:r>
      <w:r w:rsidR="00E57CAE">
        <w:t xml:space="preserve">RASDR gain is adjustable so for this example, the internal amplifiers have been set to a maximum internal gain of 61dB.  </w:t>
      </w:r>
      <w:r>
        <w:t xml:space="preserve">To bring a modest H1 signal to a detectable level, the desired </w:t>
      </w:r>
      <w:r w:rsidR="0024084B">
        <w:t xml:space="preserve">System Gain </w:t>
      </w:r>
      <w:r>
        <w:t>might be, depending on what is in the antenna beam</w:t>
      </w:r>
      <w:r w:rsidR="00E57CAE">
        <w:t>, from</w:t>
      </w:r>
      <w:r>
        <w:t xml:space="preserve"> </w:t>
      </w:r>
      <w:r w:rsidR="00E57CAE">
        <w:t>125-</w:t>
      </w:r>
      <w:r>
        <w:t xml:space="preserve">140dB.  </w:t>
      </w:r>
      <w:r w:rsidR="003D7499">
        <w:t xml:space="preserve">Some systems will not require a </w:t>
      </w:r>
      <w:r w:rsidR="00E57CAE">
        <w:t xml:space="preserve">buffer </w:t>
      </w:r>
      <w:r w:rsidR="003D7499">
        <w:t>amplifier</w:t>
      </w:r>
      <w:r w:rsidR="005311F4">
        <w:t xml:space="preserve"> or post-processing</w:t>
      </w:r>
      <w:r w:rsidR="00E57CAE">
        <w:t xml:space="preserve"> for weak signals</w:t>
      </w:r>
      <w:r w:rsidR="005311F4">
        <w:t xml:space="preserve"> while other</w:t>
      </w:r>
      <w:r w:rsidR="003D7499">
        <w:t>s may require this.  T</w:t>
      </w:r>
      <w:r>
        <w:t xml:space="preserve">he user may boost the amplifier gain or rely on numerical averaging, either in </w:t>
      </w:r>
      <w:proofErr w:type="spellStart"/>
      <w:r w:rsidR="0024084B">
        <w:t>RASDRwindows</w:t>
      </w:r>
      <w:proofErr w:type="spellEnd"/>
      <w:r w:rsidR="0024084B">
        <w:t xml:space="preserve"> or in </w:t>
      </w:r>
      <w:r>
        <w:t xml:space="preserve">post-processing </w:t>
      </w:r>
      <w:r w:rsidR="0024084B">
        <w:t>with Excel or Python</w:t>
      </w:r>
      <w:r>
        <w:t>, to observe the signal.</w:t>
      </w:r>
    </w:p>
    <w:p w:rsidR="00992021" w:rsidRDefault="00F947E5" w:rsidP="006B0D05">
      <w:r>
        <w:t>For post-processing</w:t>
      </w:r>
      <w:r w:rsidR="00E152C1">
        <w:fldChar w:fldCharType="begin"/>
      </w:r>
      <w:r>
        <w:instrText xml:space="preserve"> XE "</w:instrText>
      </w:r>
      <w:r w:rsidRPr="007060A0">
        <w:instrText>post-processing</w:instrText>
      </w:r>
      <w:r>
        <w:instrText xml:space="preserve">" </w:instrText>
      </w:r>
      <w:r w:rsidR="00E152C1">
        <w:fldChar w:fldCharType="end"/>
      </w:r>
      <w:r>
        <w:t xml:space="preserve"> to be useful, the input signal to RASDR must have remained above the internal noise floor</w:t>
      </w:r>
      <w:r w:rsidR="00E152C1">
        <w:fldChar w:fldCharType="begin"/>
      </w:r>
      <w:r>
        <w:instrText xml:space="preserve"> XE "</w:instrText>
      </w:r>
      <w:r w:rsidRPr="002044A8">
        <w:instrText>internal noise floor</w:instrText>
      </w:r>
      <w:r>
        <w:instrText xml:space="preserve">" </w:instrText>
      </w:r>
      <w:r w:rsidR="00E152C1">
        <w:fldChar w:fldCharType="end"/>
      </w:r>
      <w:r>
        <w:t xml:space="preserve"> during the measurement.  Depending on the noise statistics, a rule of thumb is that the power level of the </w:t>
      </w:r>
      <w:proofErr w:type="spellStart"/>
      <w:r>
        <w:t>signal+noise</w:t>
      </w:r>
      <w:proofErr w:type="spellEnd"/>
      <w:r>
        <w:t xml:space="preserve"> from the external amplifier chain is above the </w:t>
      </w:r>
      <w:r w:rsidR="007D0B1E">
        <w:t>RASDR</w:t>
      </w:r>
      <w:r>
        <w:t xml:space="preserve"> noise floor</w:t>
      </w:r>
      <w:r w:rsidR="00E152C1">
        <w:fldChar w:fldCharType="begin"/>
      </w:r>
      <w:r w:rsidR="007D0B1E">
        <w:instrText xml:space="preserve"> XE "</w:instrText>
      </w:r>
      <w:r w:rsidR="007D0B1E" w:rsidRPr="00A2623C">
        <w:instrText>RASDR noise floor</w:instrText>
      </w:r>
      <w:r w:rsidR="007D0B1E">
        <w:instrText xml:space="preserve">" </w:instrText>
      </w:r>
      <w:r w:rsidR="00E152C1">
        <w:fldChar w:fldCharType="end"/>
      </w:r>
      <w:r>
        <w:t xml:space="preserve"> by greater than 5%.  This will ensure that the signal is being digitized and that subsequent processing can improve the weak signal.</w:t>
      </w:r>
    </w:p>
    <w:p w:rsidR="006B0D05" w:rsidRPr="006B0D05" w:rsidRDefault="006B0D05" w:rsidP="006B0D05"/>
    <w:p w:rsidR="00BA07A7" w:rsidRDefault="00BA07A7">
      <w:pPr>
        <w:rPr>
          <w:rFonts w:asciiTheme="majorHAnsi" w:eastAsiaTheme="majorEastAsia" w:hAnsiTheme="majorHAnsi" w:cstheme="majorBidi"/>
          <w:b/>
          <w:bCs/>
          <w:color w:val="365F91" w:themeColor="accent1" w:themeShade="BF"/>
          <w:sz w:val="28"/>
          <w:szCs w:val="28"/>
        </w:rPr>
      </w:pPr>
      <w:r>
        <w:br w:type="page"/>
      </w:r>
    </w:p>
    <w:p w:rsidR="00DB49A9" w:rsidRDefault="00DB49A9" w:rsidP="00DB49A9">
      <w:pPr>
        <w:pStyle w:val="Heading1"/>
        <w:numPr>
          <w:ilvl w:val="0"/>
          <w:numId w:val="1"/>
        </w:numPr>
        <w:ind w:left="360"/>
      </w:pPr>
      <w:bookmarkStart w:id="285" w:name="_Toc414010601"/>
      <w:bookmarkStart w:id="286" w:name="_Ref413058624"/>
      <w:proofErr w:type="spellStart"/>
      <w:r>
        <w:lastRenderedPageBreak/>
        <w:t>Postprocessing</w:t>
      </w:r>
      <w:bookmarkEnd w:id="285"/>
      <w:proofErr w:type="spellEnd"/>
      <w:r w:rsidR="00E152C1">
        <w:fldChar w:fldCharType="begin"/>
      </w:r>
      <w:r>
        <w:instrText xml:space="preserve"> XE "</w:instrText>
      </w:r>
      <w:r w:rsidRPr="006D7A92">
        <w:instrText>Postprocessing</w:instrText>
      </w:r>
      <w:r>
        <w:instrText xml:space="preserve">" </w:instrText>
      </w:r>
      <w:r w:rsidR="00E152C1">
        <w:fldChar w:fldCharType="end"/>
      </w:r>
    </w:p>
    <w:p w:rsidR="00DB49A9" w:rsidRDefault="00DB49A9" w:rsidP="00DB49A9">
      <w:proofErr w:type="spellStart"/>
      <w:r>
        <w:t>RASDRviewer</w:t>
      </w:r>
      <w:proofErr w:type="spellEnd"/>
      <w:r>
        <w:t xml:space="preserve"> can output CSV </w:t>
      </w:r>
      <w:r w:rsidR="00E57CAE">
        <w:t xml:space="preserve">(comma-separated-value) </w:t>
      </w:r>
      <w:r>
        <w:t xml:space="preserve">files in long-duration format (large files permitted), or in a shortened format that complies with Excel limitations. These data files are useful for analysis via Excel or </w:t>
      </w:r>
      <w:r w:rsidRPr="00736304">
        <w:t xml:space="preserve">other programs such as </w:t>
      </w:r>
      <w:r>
        <w:t>Python routines. Sample Python code examples may be shared via the User’s Group</w:t>
      </w:r>
      <w:r w:rsidR="00E57CAE">
        <w:t xml:space="preserve"> </w:t>
      </w:r>
      <w:sdt>
        <w:sdtPr>
          <w:id w:val="24369015"/>
          <w:citation/>
        </w:sdtPr>
        <w:sdtContent>
          <w:r w:rsidR="00C476A5">
            <w:fldChar w:fldCharType="begin"/>
          </w:r>
          <w:r w:rsidR="00C476A5">
            <w:instrText xml:space="preserve"> CITATION Pos15 \l 1033  </w:instrText>
          </w:r>
          <w:r w:rsidR="00C476A5">
            <w:fldChar w:fldCharType="separate"/>
          </w:r>
          <w:r w:rsidR="001511D2" w:rsidRPr="001511D2">
            <w:rPr>
              <w:noProof/>
            </w:rPr>
            <w:t>[28]</w:t>
          </w:r>
          <w:r w:rsidR="00C476A5">
            <w:rPr>
              <w:noProof/>
            </w:rPr>
            <w:fldChar w:fldCharType="end"/>
          </w:r>
        </w:sdtContent>
      </w:sdt>
      <w:r>
        <w:t xml:space="preserve">: </w:t>
      </w:r>
    </w:p>
    <w:p w:rsidR="00DB49A9" w:rsidRDefault="004527AB" w:rsidP="00E57CAE">
      <w:hyperlink r:id="rId45" w:history="1">
        <w:r w:rsidR="00DB49A9" w:rsidRPr="007D6557">
          <w:rPr>
            <w:rStyle w:val="Hyperlink"/>
          </w:rPr>
          <w:t>https://groups.yahoo.com/neo/groups/RASDR/files/PostprocessingSoftware/</w:t>
        </w:r>
      </w:hyperlink>
    </w:p>
    <w:p w:rsidR="0020244B" w:rsidRDefault="00153D0D" w:rsidP="00301275">
      <w:pPr>
        <w:pStyle w:val="Heading1"/>
      </w:pPr>
      <w:bookmarkStart w:id="287" w:name="_Toc414010602"/>
      <w:r>
        <w:t>Basic Radio Astronom</w:t>
      </w:r>
      <w:r w:rsidR="00E7259F">
        <w:t xml:space="preserve">y </w:t>
      </w:r>
      <w:r w:rsidR="0020244B">
        <w:t>below</w:t>
      </w:r>
      <w:r w:rsidR="00476CF8">
        <w:t xml:space="preserve"> </w:t>
      </w:r>
      <w:r w:rsidR="0020244B">
        <w:t>RASDR</w:t>
      </w:r>
      <w:r w:rsidR="00B75A65">
        <w:t xml:space="preserve"> design </w:t>
      </w:r>
      <w:r w:rsidR="00476CF8">
        <w:t>frequency</w:t>
      </w:r>
      <w:bookmarkEnd w:id="287"/>
      <w:r w:rsidR="00476CF8">
        <w:t xml:space="preserve"> </w:t>
      </w:r>
      <w:bookmarkEnd w:id="286"/>
    </w:p>
    <w:p w:rsidR="00301275" w:rsidRPr="00407436" w:rsidRDefault="00301275" w:rsidP="00301275">
      <w:r>
        <w:t xml:space="preserve">This chapter </w:t>
      </w:r>
      <w:r w:rsidR="00E57CAE">
        <w:t>describes</w:t>
      </w:r>
      <w:r>
        <w:t xml:space="preserve"> the</w:t>
      </w:r>
      <w:r w:rsidRPr="00407436">
        <w:t xml:space="preserve"> </w:t>
      </w:r>
      <w:r w:rsidR="00E57CAE">
        <w:t>application</w:t>
      </w:r>
      <w:r w:rsidRPr="00407436">
        <w:t xml:space="preserve"> of </w:t>
      </w:r>
      <w:proofErr w:type="spellStart"/>
      <w:r w:rsidRPr="00407436">
        <w:t>upconverters</w:t>
      </w:r>
      <w:proofErr w:type="spellEnd"/>
      <w:r w:rsidRPr="00407436">
        <w:t xml:space="preserve"> </w:t>
      </w:r>
      <w:r>
        <w:t>to extend RASDR to frequencies</w:t>
      </w:r>
      <w:r w:rsidR="00E57CAE">
        <w:t xml:space="preserve"> from 20400MHz</w:t>
      </w:r>
      <w:proofErr w:type="gramStart"/>
      <w:r w:rsidR="00E57CAE">
        <w:t>,l</w:t>
      </w:r>
      <w:proofErr w:type="gramEnd"/>
      <w:r w:rsidR="00E57CAE">
        <w:t xml:space="preserve"> below the nominal</w:t>
      </w:r>
      <w:r>
        <w:t xml:space="preserve"> limits of the bare </w:t>
      </w:r>
      <w:r w:rsidR="00E57CAE">
        <w:t xml:space="preserve">RASDR </w:t>
      </w:r>
      <w:r>
        <w:t>unit</w:t>
      </w:r>
      <w:r w:rsidRPr="00407436">
        <w:t xml:space="preserve">.  Software </w:t>
      </w:r>
      <w:r w:rsidR="00E57CAE">
        <w:t xml:space="preserve">control was via </w:t>
      </w:r>
      <w:proofErr w:type="spellStart"/>
      <w:r w:rsidR="00E57CAE">
        <w:t>RASDRwindows</w:t>
      </w:r>
      <w:proofErr w:type="spellEnd"/>
      <w:r>
        <w:t>.</w:t>
      </w:r>
    </w:p>
    <w:p w:rsidR="00E7259F" w:rsidRPr="00415A45" w:rsidRDefault="00E7259F" w:rsidP="00E7259F">
      <w:pPr>
        <w:pStyle w:val="Heading2"/>
      </w:pPr>
      <w:bookmarkStart w:id="288" w:name="_Toc414010603"/>
      <w:r w:rsidRPr="00415A45">
        <w:t xml:space="preserve">Radio Astronomy in the VHF </w:t>
      </w:r>
      <w:r>
        <w:t>band</w:t>
      </w:r>
      <w:r w:rsidR="00E152C1">
        <w:fldChar w:fldCharType="begin"/>
      </w:r>
      <w:r w:rsidR="00DB49A9">
        <w:instrText xml:space="preserve"> XE "</w:instrText>
      </w:r>
      <w:r w:rsidR="00DB49A9" w:rsidRPr="001D23B5">
        <w:instrText>VHF band</w:instrText>
      </w:r>
      <w:r w:rsidR="00DB49A9">
        <w:instrText xml:space="preserve">" </w:instrText>
      </w:r>
      <w:r w:rsidR="00E152C1">
        <w:fldChar w:fldCharType="end"/>
      </w:r>
      <w:r>
        <w:t xml:space="preserve"> </w:t>
      </w:r>
      <w:r w:rsidRPr="00415A45">
        <w:t>(80-190 MHz)</w:t>
      </w:r>
      <w:bookmarkEnd w:id="288"/>
    </w:p>
    <w:p w:rsidR="00E7259F" w:rsidRPr="00415A45" w:rsidRDefault="00E7259F" w:rsidP="00E7259F">
      <w:r w:rsidRPr="00415A45">
        <w:t xml:space="preserve">It is </w:t>
      </w:r>
      <w:r>
        <w:t xml:space="preserve">highly </w:t>
      </w:r>
      <w:r w:rsidRPr="00415A45">
        <w:t xml:space="preserve">desirable to </w:t>
      </w:r>
      <w:r>
        <w:t>extend</w:t>
      </w:r>
      <w:r w:rsidRPr="00415A45">
        <w:t xml:space="preserve"> RASDR2 </w:t>
      </w:r>
      <w:r>
        <w:t>coverage to lower-frequency</w:t>
      </w:r>
      <w:r w:rsidRPr="00415A45">
        <w:t xml:space="preserve"> RF bands. </w:t>
      </w:r>
      <w:r>
        <w:t>Such an extension makes it far more useful to SARA members.</w:t>
      </w:r>
    </w:p>
    <w:p w:rsidR="00E7259F" w:rsidRDefault="00E7259F" w:rsidP="00E7259F">
      <w:r w:rsidRPr="00415A45">
        <w:t xml:space="preserve">This section </w:t>
      </w:r>
      <w:r>
        <w:t>describes</w:t>
      </w:r>
      <w:r w:rsidRPr="00415A45">
        <w:t xml:space="preserve"> extension </w:t>
      </w:r>
      <w:r>
        <w:t xml:space="preserve">of operation </w:t>
      </w:r>
      <w:r w:rsidRPr="00415A45">
        <w:t>to</w:t>
      </w:r>
      <w:r>
        <w:t xml:space="preserve"> the</w:t>
      </w:r>
      <w:r w:rsidRPr="00415A45">
        <w:t xml:space="preserve"> VHF band, specifically 80-190 </w:t>
      </w:r>
      <w:proofErr w:type="spellStart"/>
      <w:r w:rsidRPr="00415A45">
        <w:t>MHz.</w:t>
      </w:r>
      <w:proofErr w:type="spellEnd"/>
      <w:r w:rsidRPr="00415A45">
        <w:t xml:space="preserve">  This band is useful for solar monitoring and for meteor detection and it also contains an AM aircraft band, amateur radio activity, commercial FM band that are interesting for performance verification, and the output Intermediate Frequency (IF) band for the 40’ Green Bank Radio Telescope.</w:t>
      </w:r>
      <w:sdt>
        <w:sdtPr>
          <w:id w:val="6199331"/>
          <w:citation/>
        </w:sdtPr>
        <w:sdtContent>
          <w:r w:rsidR="00E152C1">
            <w:fldChar w:fldCharType="begin"/>
          </w:r>
          <w:r w:rsidR="003677E8">
            <w:instrText xml:space="preserve"> CITATION NRA \l 1033  </w:instrText>
          </w:r>
          <w:r w:rsidR="00E152C1">
            <w:fldChar w:fldCharType="separate"/>
          </w:r>
          <w:r w:rsidR="001511D2" w:rsidRPr="001511D2">
            <w:rPr>
              <w:noProof/>
            </w:rPr>
            <w:t>[29]</w:t>
          </w:r>
          <w:r w:rsidR="00E152C1">
            <w:rPr>
              <w:noProof/>
            </w:rPr>
            <w:fldChar w:fldCharType="end"/>
          </w:r>
        </w:sdtContent>
      </w:sdt>
      <w:r w:rsidRPr="00415A45">
        <w:t xml:space="preserve">  Application to the Green Bank 40’ radio telescope is planned for the 2014 SARA conference.</w:t>
      </w:r>
    </w:p>
    <w:p w:rsidR="00E7259F" w:rsidRDefault="00E7259F" w:rsidP="00E7259F">
      <w:r>
        <w:t xml:space="preserve">To add functionality below the intrinsic RASDR2 band, an </w:t>
      </w:r>
      <w:proofErr w:type="spellStart"/>
      <w:r>
        <w:t>upconverter</w:t>
      </w:r>
      <w:proofErr w:type="spellEnd"/>
      <w:r>
        <w:t xml:space="preserve"> was designed and constructed. </w:t>
      </w:r>
    </w:p>
    <w:p w:rsidR="00E7259F" w:rsidRDefault="00E7259F" w:rsidP="00E7259F">
      <w:r>
        <w:t xml:space="preserve">The basic LM6002d covers a wide frequency range from 300-3800 </w:t>
      </w:r>
      <w:proofErr w:type="spellStart"/>
      <w:r>
        <w:t>MHz.</w:t>
      </w:r>
      <w:proofErr w:type="spellEnd"/>
      <w:r>
        <w:t xml:space="preserve">  An amateur-built VHF </w:t>
      </w:r>
      <w:proofErr w:type="spellStart"/>
      <w:r>
        <w:t>upconverter</w:t>
      </w:r>
      <w:proofErr w:type="spellEnd"/>
      <w:r>
        <w:t xml:space="preserve"> extends reception to </w:t>
      </w:r>
      <w:proofErr w:type="gramStart"/>
      <w:r>
        <w:t>an  input</w:t>
      </w:r>
      <w:proofErr w:type="gramEnd"/>
      <w:r>
        <w:t xml:space="preserve"> frequency band between 80-190 </w:t>
      </w:r>
      <w:proofErr w:type="spellStart"/>
      <w:r>
        <w:t>MHz.</w:t>
      </w:r>
      <w:proofErr w:type="spellEnd"/>
      <w:r>
        <w:t xml:space="preserve">  Filters were included to reject incoming signals that upon mixing would have been </w:t>
      </w:r>
      <w:proofErr w:type="spellStart"/>
      <w:r>
        <w:t>upconverted</w:t>
      </w:r>
      <w:proofErr w:type="spellEnd"/>
      <w:r>
        <w:t xml:space="preserve"> to below 300MHz, to avoid the third harmonic of the local oscillator (LO) that was used for mixing, and to remove the LO fundamental frequency component. </w:t>
      </w:r>
    </w:p>
    <w:p w:rsidR="00E7259F" w:rsidRDefault="00E7259F" w:rsidP="00E7259F">
      <w:r>
        <w:t>Our VHF</w:t>
      </w:r>
      <w:r w:rsidRPr="00C22476">
        <w:t xml:space="preserve"> </w:t>
      </w:r>
      <w:proofErr w:type="spellStart"/>
      <w:r w:rsidRPr="00C22476">
        <w:t>upconverte</w:t>
      </w:r>
      <w:r>
        <w:t>r</w:t>
      </w:r>
      <w:proofErr w:type="spellEnd"/>
      <w:r>
        <w:t xml:space="preserve"> uses the third harmonic of a 100MHz oscillator</w:t>
      </w:r>
      <w:r w:rsidR="00DB49A9">
        <w:t xml:space="preserve"> </w:t>
      </w:r>
      <w:sdt>
        <w:sdtPr>
          <w:id w:val="6199430"/>
          <w:citation/>
        </w:sdtPr>
        <w:sdtContent>
          <w:r w:rsidR="00E152C1">
            <w:fldChar w:fldCharType="begin"/>
          </w:r>
          <w:r w:rsidR="003677E8">
            <w:instrText xml:space="preserve"> CITATION Ral14 \l 1033  </w:instrText>
          </w:r>
          <w:r w:rsidR="00E152C1">
            <w:fldChar w:fldCharType="separate"/>
          </w:r>
          <w:r w:rsidR="001511D2" w:rsidRPr="001511D2">
            <w:rPr>
              <w:noProof/>
            </w:rPr>
            <w:t>[30]</w:t>
          </w:r>
          <w:r w:rsidR="00E152C1">
            <w:rPr>
              <w:noProof/>
            </w:rPr>
            <w:fldChar w:fldCharType="end"/>
          </w:r>
        </w:sdtContent>
      </w:sdt>
      <w:sdt>
        <w:sdtPr>
          <w:id w:val="6199335"/>
          <w:citation/>
        </w:sdtPr>
        <w:sdtContent>
          <w:r w:rsidR="00C476A5">
            <w:fldChar w:fldCharType="begin"/>
          </w:r>
          <w:r w:rsidR="00C476A5">
            <w:instrText xml:space="preserve"> CITATION htt \l 1033  </w:instrText>
          </w:r>
          <w:r w:rsidR="00C476A5">
            <w:fldChar w:fldCharType="separate"/>
          </w:r>
          <w:r w:rsidR="001511D2" w:rsidRPr="001511D2">
            <w:rPr>
              <w:noProof/>
            </w:rPr>
            <w:t>[31]</w:t>
          </w:r>
          <w:r w:rsidR="00C476A5">
            <w:rPr>
              <w:noProof/>
            </w:rPr>
            <w:fldChar w:fldCharType="end"/>
          </w:r>
        </w:sdtContent>
      </w:sdt>
      <w:r w:rsidRPr="00C22476">
        <w:t xml:space="preserve">.  </w:t>
      </w:r>
      <w:r>
        <w:t>The</w:t>
      </w:r>
      <w:r w:rsidRPr="00C22476">
        <w:t xml:space="preserve"> 3rd harmonic </w:t>
      </w:r>
      <w:r>
        <w:t>(300MHz) is</w:t>
      </w:r>
      <w:r w:rsidRPr="00C22476">
        <w:t xml:space="preserve"> </w:t>
      </w:r>
      <w:r>
        <w:t>mixed</w:t>
      </w:r>
      <w:r w:rsidRPr="00C22476">
        <w:t xml:space="preserve"> with the input signal.  </w:t>
      </w:r>
      <w:r>
        <w:t xml:space="preserve">The following basic components are also required, </w:t>
      </w:r>
      <w:r w:rsidR="00DD7F55">
        <w:t>plus</w:t>
      </w:r>
      <w:r>
        <w:t xml:space="preserve"> about 25 additional inexpensive components:</w:t>
      </w:r>
    </w:p>
    <w:p w:rsidR="00E7259F" w:rsidRPr="00A52DD1" w:rsidRDefault="00E7259F" w:rsidP="00E7259F">
      <w:r>
        <w:tab/>
        <w:t>Crystal oscillator</w:t>
      </w:r>
      <w:r w:rsidRPr="00C22476">
        <w:t xml:space="preserve"> </w:t>
      </w:r>
      <w:r>
        <w:t xml:space="preserve">                               </w:t>
      </w:r>
      <w:proofErr w:type="spellStart"/>
      <w:r w:rsidRPr="002C5AFF">
        <w:t>Raltron</w:t>
      </w:r>
      <w:proofErr w:type="spellEnd"/>
      <w:r w:rsidRPr="002C5AFF">
        <w:t xml:space="preserve"> CO19025-100.000MHz </w:t>
      </w:r>
      <w:sdt>
        <w:sdtPr>
          <w:id w:val="6199365"/>
          <w:citation/>
        </w:sdtPr>
        <w:sdtContent>
          <w:r w:rsidR="00C476A5">
            <w:fldChar w:fldCharType="begin"/>
          </w:r>
          <w:r w:rsidR="00C476A5">
            <w:instrText xml:space="preserve"> CITATION htt \l 1033  </w:instrText>
          </w:r>
          <w:r w:rsidR="00C476A5">
            <w:fldChar w:fldCharType="separate"/>
          </w:r>
          <w:r w:rsidR="001511D2" w:rsidRPr="001511D2">
            <w:rPr>
              <w:noProof/>
            </w:rPr>
            <w:t>[31]</w:t>
          </w:r>
          <w:r w:rsidR="00C476A5">
            <w:rPr>
              <w:noProof/>
            </w:rPr>
            <w:fldChar w:fldCharType="end"/>
          </w:r>
        </w:sdtContent>
      </w:sdt>
      <w:r w:rsidRPr="00C22476">
        <w:br/>
      </w:r>
      <w:r>
        <w:tab/>
      </w:r>
      <w:r w:rsidRPr="00C22476">
        <w:t>L</w:t>
      </w:r>
      <w:r>
        <w:t xml:space="preserve">ow </w:t>
      </w:r>
      <w:r w:rsidRPr="00C22476">
        <w:t>P</w:t>
      </w:r>
      <w:r>
        <w:t xml:space="preserve">ass </w:t>
      </w:r>
      <w:r w:rsidRPr="00C22476">
        <w:t>F</w:t>
      </w:r>
      <w:r>
        <w:t>ilter</w:t>
      </w:r>
      <w:r w:rsidRPr="00C22476">
        <w:t>                 </w:t>
      </w:r>
      <w:r>
        <w:t xml:space="preserve">            </w:t>
      </w:r>
      <w:r w:rsidRPr="00C22476">
        <w:t xml:space="preserve">   </w:t>
      </w:r>
      <w:r>
        <w:t xml:space="preserve">   </w:t>
      </w:r>
      <w:r w:rsidRPr="00C22476">
        <w:t>LFCN-225 </w:t>
      </w:r>
      <w:sdt>
        <w:sdtPr>
          <w:id w:val="6199324"/>
          <w:citation/>
        </w:sdtPr>
        <w:sdtContent>
          <w:r w:rsidR="00C476A5">
            <w:fldChar w:fldCharType="begin"/>
          </w:r>
          <w:r w:rsidR="00C476A5">
            <w:instrText xml:space="preserve"> CITATION LFC14 \l 1033  </w:instrText>
          </w:r>
          <w:r w:rsidR="00C476A5">
            <w:fldChar w:fldCharType="separate"/>
          </w:r>
          <w:r w:rsidR="001511D2" w:rsidRPr="001511D2">
            <w:rPr>
              <w:noProof/>
            </w:rPr>
            <w:t>[32]</w:t>
          </w:r>
          <w:r w:rsidR="00C476A5">
            <w:rPr>
              <w:noProof/>
            </w:rPr>
            <w:fldChar w:fldCharType="end"/>
          </w:r>
        </w:sdtContent>
      </w:sdt>
      <w:r w:rsidRPr="00C22476">
        <w:t xml:space="preserve">            </w:t>
      </w:r>
      <w:r w:rsidRPr="00C22476">
        <w:br/>
      </w:r>
      <w:r>
        <w:tab/>
        <w:t>Mixer</w:t>
      </w:r>
      <w:r w:rsidRPr="00C22476">
        <w:t xml:space="preserve">,               </w:t>
      </w:r>
      <w:r>
        <w:tab/>
        <w:t xml:space="preserve">                        </w:t>
      </w:r>
      <w:r w:rsidRPr="00C22476">
        <w:t>IAM81000 </w:t>
      </w:r>
      <w:sdt>
        <w:sdtPr>
          <w:id w:val="6199325"/>
          <w:citation/>
        </w:sdtPr>
        <w:sdtContent>
          <w:r w:rsidR="00E152C1">
            <w:fldChar w:fldCharType="begin"/>
          </w:r>
          <w:r w:rsidR="003677E8">
            <w:instrText xml:space="preserve"> CITATION Sil14 \l 1033  </w:instrText>
          </w:r>
          <w:r w:rsidR="00E152C1">
            <w:fldChar w:fldCharType="separate"/>
          </w:r>
          <w:r w:rsidR="001511D2" w:rsidRPr="001511D2">
            <w:rPr>
              <w:noProof/>
            </w:rPr>
            <w:t>[33]</w:t>
          </w:r>
          <w:r w:rsidR="00E152C1">
            <w:rPr>
              <w:noProof/>
            </w:rPr>
            <w:fldChar w:fldCharType="end"/>
          </w:r>
        </w:sdtContent>
      </w:sdt>
      <w:r>
        <w:t xml:space="preserve"> </w:t>
      </w:r>
    </w:p>
    <w:p w:rsidR="00E7259F" w:rsidRDefault="00E7259F" w:rsidP="00E7259F">
      <w:r>
        <w:tab/>
        <w:t>Output</w:t>
      </w:r>
      <w:r w:rsidRPr="00C22476">
        <w:t xml:space="preserve"> </w:t>
      </w:r>
      <w:proofErr w:type="spellStart"/>
      <w:r w:rsidRPr="00C22476">
        <w:t>B</w:t>
      </w:r>
      <w:r>
        <w:t>andpass</w:t>
      </w:r>
      <w:proofErr w:type="spellEnd"/>
      <w:r w:rsidRPr="00C22476">
        <w:t xml:space="preserve"> filter</w:t>
      </w:r>
      <w:r>
        <w:t xml:space="preserve"> combination   </w:t>
      </w:r>
      <w:r w:rsidRPr="00C22476">
        <w:t>PHP-400</w:t>
      </w:r>
      <w:sdt>
        <w:sdtPr>
          <w:id w:val="6199328"/>
          <w:citation/>
        </w:sdtPr>
        <w:sdtContent>
          <w:r w:rsidR="00E152C1">
            <w:fldChar w:fldCharType="begin"/>
          </w:r>
          <w:r w:rsidR="003677E8">
            <w:instrText xml:space="preserve"> CITATION Min \l 1033 </w:instrText>
          </w:r>
          <w:r w:rsidR="00E152C1">
            <w:fldChar w:fldCharType="separate"/>
          </w:r>
          <w:r w:rsidR="001511D2" w:rsidRPr="001511D2">
            <w:rPr>
              <w:noProof/>
            </w:rPr>
            <w:t>[34]</w:t>
          </w:r>
          <w:r w:rsidR="00E152C1">
            <w:rPr>
              <w:noProof/>
            </w:rPr>
            <w:fldChar w:fldCharType="end"/>
          </w:r>
        </w:sdtContent>
      </w:sdt>
      <w:r w:rsidRPr="00C22476">
        <w:t>   </w:t>
      </w:r>
    </w:p>
    <w:p w:rsidR="00E7259F" w:rsidRDefault="00E7259F" w:rsidP="00E7259F">
      <w:r>
        <w:lastRenderedPageBreak/>
        <w:t xml:space="preserve">                                                                        </w:t>
      </w:r>
      <w:r w:rsidRPr="00DC7B25">
        <w:t>LFCN-225 </w:t>
      </w:r>
      <w:sdt>
        <w:sdtPr>
          <w:id w:val="6199330"/>
          <w:citation/>
        </w:sdtPr>
        <w:sdtContent>
          <w:r w:rsidR="00C476A5">
            <w:fldChar w:fldCharType="begin"/>
          </w:r>
          <w:r w:rsidR="00C476A5">
            <w:instrText xml:space="preserve"> CITATION LFC14 \l 1033  </w:instrText>
          </w:r>
          <w:r w:rsidR="00C476A5">
            <w:fldChar w:fldCharType="separate"/>
          </w:r>
          <w:r w:rsidR="001511D2" w:rsidRPr="001511D2">
            <w:rPr>
              <w:noProof/>
            </w:rPr>
            <w:t>[32]</w:t>
          </w:r>
          <w:r w:rsidR="00C476A5">
            <w:rPr>
              <w:noProof/>
            </w:rPr>
            <w:fldChar w:fldCharType="end"/>
          </w:r>
        </w:sdtContent>
      </w:sdt>
      <w:r w:rsidRPr="00DC7B25">
        <w:t>           </w:t>
      </w:r>
      <w:r w:rsidRPr="00C22476">
        <w:t xml:space="preserve">             </w:t>
      </w:r>
      <w:r>
        <w:br/>
        <w:t xml:space="preserve"> </w:t>
      </w:r>
      <w:r w:rsidRPr="00C22476">
        <w:t xml:space="preserve"> </w:t>
      </w:r>
      <w:r w:rsidRPr="00C22476">
        <w:br/>
      </w:r>
      <w:r w:rsidR="00E152C1">
        <w:fldChar w:fldCharType="begin"/>
      </w:r>
      <w:r w:rsidR="00153D0D">
        <w:instrText xml:space="preserve"> REF _Ref413061859 \h </w:instrText>
      </w:r>
      <w:r w:rsidR="00E152C1">
        <w:fldChar w:fldCharType="separate"/>
      </w:r>
      <w:r w:rsidR="00492970">
        <w:t xml:space="preserve">Figure </w:t>
      </w:r>
      <w:r w:rsidR="00492970">
        <w:rPr>
          <w:noProof/>
        </w:rPr>
        <w:t>18</w:t>
      </w:r>
      <w:r w:rsidR="00E152C1">
        <w:fldChar w:fldCharType="end"/>
      </w:r>
      <w:r w:rsidR="00153D0D">
        <w:t xml:space="preserve"> </w:t>
      </w:r>
      <w:r>
        <w:t xml:space="preserve">shows the functional diagram of the VHF </w:t>
      </w:r>
      <w:proofErr w:type="spellStart"/>
      <w:r>
        <w:t>upconverter</w:t>
      </w:r>
      <w:proofErr w:type="spellEnd"/>
      <w:r>
        <w:t xml:space="preserve"> constructed for RASDR2 tests.</w:t>
      </w:r>
    </w:p>
    <w:p w:rsidR="00153D0D" w:rsidRDefault="00153D0D" w:rsidP="00E7259F"/>
    <w:p w:rsidR="00153D0D" w:rsidRDefault="00153D0D" w:rsidP="00E7259F"/>
    <w:p w:rsidR="00E7259F" w:rsidRDefault="00DB42BB" w:rsidP="00E7259F">
      <w:r>
        <w:rPr>
          <w:noProof/>
        </w:rPr>
        <w:drawing>
          <wp:anchor distT="0" distB="0" distL="114300" distR="114300" simplePos="0" relativeHeight="251672576" behindDoc="0" locked="0" layoutInCell="1" allowOverlap="1" wp14:anchorId="55C1F2D0" wp14:editId="0C8CFF71">
            <wp:simplePos x="0" y="0"/>
            <wp:positionH relativeFrom="column">
              <wp:posOffset>735043</wp:posOffset>
            </wp:positionH>
            <wp:positionV relativeFrom="paragraph">
              <wp:posOffset>146649</wp:posOffset>
            </wp:positionV>
            <wp:extent cx="4152960" cy="2061714"/>
            <wp:effectExtent l="19050" t="0" r="0" b="0"/>
            <wp:wrapNone/>
            <wp:docPr id="20" name="Picture 2" descr="C:\Documents and Settings\David\My Documents\SARA\SARA 2014\Upconverter_VHF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avid\My Documents\SARA\SARA 2014\Upconverter_VHF design.jpg"/>
                    <pic:cNvPicPr>
                      <a:picLocks noChangeAspect="1" noChangeArrowheads="1"/>
                    </pic:cNvPicPr>
                  </pic:nvPicPr>
                  <pic:blipFill>
                    <a:blip r:embed="rId46" cstate="print"/>
                    <a:srcRect/>
                    <a:stretch>
                      <a:fillRect/>
                    </a:stretch>
                  </pic:blipFill>
                  <pic:spPr bwMode="auto">
                    <a:xfrm>
                      <a:off x="0" y="0"/>
                      <a:ext cx="4152960" cy="2061714"/>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p>
    <w:p w:rsidR="00E7259F" w:rsidRDefault="00E7259F" w:rsidP="00E7259F">
      <w:pPr>
        <w:pStyle w:val="Caption"/>
      </w:pPr>
      <w:bookmarkStart w:id="289" w:name="_Ref413061859"/>
      <w:bookmarkStart w:id="290" w:name="_Toc413064063"/>
      <w:bookmarkStart w:id="291" w:name="_Toc414010637"/>
      <w:proofErr w:type="gramStart"/>
      <w:r>
        <w:t xml:space="preserve">Figure </w:t>
      </w:r>
      <w:fldSimple w:instr=" SEQ Figure \* ARABIC ">
        <w:r w:rsidR="00492970">
          <w:rPr>
            <w:noProof/>
          </w:rPr>
          <w:t>18</w:t>
        </w:r>
      </w:fldSimple>
      <w:bookmarkEnd w:id="289"/>
      <w:r>
        <w:t>.</w:t>
      </w:r>
      <w:proofErr w:type="gramEnd"/>
      <w:r>
        <w:t xml:space="preserve"> Block functions of the VHF converter show conversion </w:t>
      </w:r>
      <w:proofErr w:type="gramStart"/>
      <w:r>
        <w:t>of  80</w:t>
      </w:r>
      <w:proofErr w:type="gramEnd"/>
      <w:r>
        <w:t>-190MHz VHF signals into the RASDR2 input  band acceptance range.</w:t>
      </w:r>
      <w:bookmarkEnd w:id="290"/>
      <w:bookmarkEnd w:id="291"/>
    </w:p>
    <w:p w:rsidR="00DD7F55" w:rsidRDefault="00E7259F" w:rsidP="00E7259F">
      <w:r>
        <w:t xml:space="preserve">Several filters are shown, the input low pass filter to avoid VHF components in the input from reaching the mixer; the 300 MHz </w:t>
      </w:r>
      <w:proofErr w:type="spellStart"/>
      <w:r>
        <w:t>bandpass</w:t>
      </w:r>
      <w:proofErr w:type="spellEnd"/>
      <w:r>
        <w:t xml:space="preserve"> filter to clean up the third harmonic of the oscillator, and the output </w:t>
      </w:r>
      <w:proofErr w:type="spellStart"/>
      <w:r>
        <w:t>bandpass</w:t>
      </w:r>
      <w:proofErr w:type="spellEnd"/>
      <w:r>
        <w:t xml:space="preserve"> filter (two filters are used in our unit) to select just the frequency components desired from the mixer stage.</w:t>
      </w:r>
    </w:p>
    <w:p w:rsidR="00DD7F55" w:rsidRDefault="00DD7F55">
      <w:r>
        <w:br w:type="page"/>
      </w:r>
    </w:p>
    <w:p w:rsidR="00E7259F" w:rsidRDefault="004161D5" w:rsidP="00E7259F">
      <w:r>
        <w:rPr>
          <w:noProof/>
        </w:rPr>
        <w:lastRenderedPageBreak/>
        <w:drawing>
          <wp:anchor distT="0" distB="0" distL="114300" distR="114300" simplePos="0" relativeHeight="251673600" behindDoc="0" locked="0" layoutInCell="1" allowOverlap="1" wp14:anchorId="1830386B" wp14:editId="0CF1145A">
            <wp:simplePos x="0" y="0"/>
            <wp:positionH relativeFrom="column">
              <wp:posOffset>1333500</wp:posOffset>
            </wp:positionH>
            <wp:positionV relativeFrom="paragraph">
              <wp:posOffset>243205</wp:posOffset>
            </wp:positionV>
            <wp:extent cx="3267075" cy="2600325"/>
            <wp:effectExtent l="19050" t="0" r="9525" b="0"/>
            <wp:wrapNone/>
            <wp:docPr id="21" name="Picture 5" descr="C:\Documents and Settings\David\My Documents\SARA\SARA 2014\RASDR VL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RASDR VLF converter.jpg"/>
                    <pic:cNvPicPr>
                      <a:picLocks noChangeAspect="1" noChangeArrowheads="1"/>
                    </pic:cNvPicPr>
                  </pic:nvPicPr>
                  <pic:blipFill>
                    <a:blip r:embed="rId47" cstate="print"/>
                    <a:srcRect/>
                    <a:stretch>
                      <a:fillRect/>
                    </a:stretch>
                  </pic:blipFill>
                  <pic:spPr bwMode="auto">
                    <a:xfrm>
                      <a:off x="0" y="0"/>
                      <a:ext cx="3267075" cy="260032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bookmarkStart w:id="292" w:name="_Ref413062399"/>
      <w:bookmarkStart w:id="293" w:name="_Toc413064064"/>
      <w:bookmarkStart w:id="294" w:name="_Toc414010638"/>
      <w:r>
        <w:t xml:space="preserve">Figure </w:t>
      </w:r>
      <w:fldSimple w:instr=" SEQ Figure \* ARABIC ">
        <w:r w:rsidR="00492970">
          <w:rPr>
            <w:noProof/>
          </w:rPr>
          <w:t>19</w:t>
        </w:r>
      </w:fldSimple>
      <w:bookmarkEnd w:id="292"/>
      <w:r>
        <w:t xml:space="preserve">   Completed VHF converter used with RASDR2. Input is via the coax cable while the output is via the SMA connector shown on the upper right.</w:t>
      </w:r>
      <w:bookmarkEnd w:id="293"/>
      <w:bookmarkEnd w:id="294"/>
      <w:r>
        <w:t xml:space="preserve"> </w:t>
      </w:r>
    </w:p>
    <w:p w:rsidR="00E7259F" w:rsidRDefault="00E7259F" w:rsidP="00E7259F"/>
    <w:p w:rsidR="00E7259F" w:rsidRDefault="00E7259F" w:rsidP="00E7259F">
      <w:r>
        <w:t xml:space="preserve">The circuit shown has a mixer with about 10dB gain resulting in no overall signal loss for the unit. The </w:t>
      </w:r>
      <w:r w:rsidR="0000776A">
        <w:t xml:space="preserve">noise floor is about -120 </w:t>
      </w:r>
      <w:proofErr w:type="spellStart"/>
      <w:r w:rsidR="0000776A">
        <w:t>dBm</w:t>
      </w:r>
      <w:proofErr w:type="spellEnd"/>
      <w:r w:rsidR="0000776A">
        <w:t xml:space="preserve">. </w:t>
      </w:r>
    </w:p>
    <w:p w:rsidR="00E7259F" w:rsidRDefault="00E7259F" w:rsidP="00E7259F">
      <w:r>
        <w:t xml:space="preserve">The unit is intended for several applications, including meteor detection, spectroscopy with the NRAO 40’ antenna, and solar monitoring. A convenient test signal is the commercial FM band, using a random wire antenna about one wavelength long.  A random length of </w:t>
      </w:r>
      <w:proofErr w:type="spellStart"/>
      <w:proofErr w:type="gramStart"/>
      <w:r>
        <w:t>hooki</w:t>
      </w:r>
      <w:proofErr w:type="spellEnd"/>
      <w:r>
        <w:t>[</w:t>
      </w:r>
      <w:proofErr w:type="gramEnd"/>
      <w:r>
        <w:t xml:space="preserve"> wire was connected </w:t>
      </w:r>
      <w:r w:rsidR="0000776A">
        <w:t xml:space="preserve">to the input of the </w:t>
      </w:r>
      <w:proofErr w:type="spellStart"/>
      <w:r w:rsidR="0000776A">
        <w:t>upconverter</w:t>
      </w:r>
      <w:proofErr w:type="spellEnd"/>
    </w:p>
    <w:p w:rsidR="00DD7F55" w:rsidRDefault="00E152C1" w:rsidP="00E7259F">
      <w:r>
        <w:fldChar w:fldCharType="begin"/>
      </w:r>
      <w:r w:rsidR="0000776A">
        <w:instrText xml:space="preserve"> REF _Ref413062363 \h </w:instrText>
      </w:r>
      <w:r>
        <w:fldChar w:fldCharType="separate"/>
      </w:r>
      <w:r w:rsidR="00492970">
        <w:t xml:space="preserve">Figure </w:t>
      </w:r>
      <w:r w:rsidR="00492970">
        <w:rPr>
          <w:noProof/>
        </w:rPr>
        <w:t>20</w:t>
      </w:r>
      <w:r>
        <w:fldChar w:fldCharType="end"/>
      </w:r>
      <w:r w:rsidR="0000776A">
        <w:t xml:space="preserve"> </w:t>
      </w:r>
      <w:r w:rsidR="00E7259F">
        <w:t xml:space="preserve">shows a 10 MHz section of the </w:t>
      </w:r>
      <w:r w:rsidR="0000776A">
        <w:t xml:space="preserve">commercial FM </w:t>
      </w:r>
      <w:r w:rsidR="00E7259F">
        <w:t xml:space="preserve">band taken directly from the RASDR2 GUI video output, using a 2m piece of hookup wire for an antenna, and the </w:t>
      </w:r>
      <w:proofErr w:type="spellStart"/>
      <w:r w:rsidR="00E7259F">
        <w:t>upconverter</w:t>
      </w:r>
      <w:proofErr w:type="spellEnd"/>
      <w:r w:rsidR="00E7259F">
        <w:t xml:space="preserve"> of </w:t>
      </w:r>
      <w:r>
        <w:fldChar w:fldCharType="begin"/>
      </w:r>
      <w:r w:rsidR="0000776A">
        <w:instrText xml:space="preserve"> REF _Ref413062399 \h </w:instrText>
      </w:r>
      <w:r>
        <w:fldChar w:fldCharType="separate"/>
      </w:r>
      <w:r w:rsidR="00492970">
        <w:t xml:space="preserve">Figure </w:t>
      </w:r>
      <w:r w:rsidR="00492970">
        <w:rPr>
          <w:noProof/>
        </w:rPr>
        <w:t>19</w:t>
      </w:r>
      <w:r>
        <w:fldChar w:fldCharType="end"/>
      </w:r>
      <w:r w:rsidR="00E7259F">
        <w:t>.</w:t>
      </w:r>
    </w:p>
    <w:p w:rsidR="00DD7F55" w:rsidRDefault="00DD7F55">
      <w:r>
        <w:br w:type="page"/>
      </w:r>
    </w:p>
    <w:p w:rsidR="00E7259F" w:rsidRDefault="00E7259F" w:rsidP="00E7259F"/>
    <w:p w:rsidR="00E7259F" w:rsidRDefault="00E7259F" w:rsidP="00E7259F">
      <w:r>
        <w:rPr>
          <w:noProof/>
        </w:rPr>
        <w:drawing>
          <wp:anchor distT="0" distB="0" distL="114300" distR="114300" simplePos="0" relativeHeight="251674624" behindDoc="0" locked="0" layoutInCell="1" allowOverlap="1" wp14:anchorId="17A66C02" wp14:editId="668A3BC0">
            <wp:simplePos x="0" y="0"/>
            <wp:positionH relativeFrom="column">
              <wp:posOffset>-76200</wp:posOffset>
            </wp:positionH>
            <wp:positionV relativeFrom="paragraph">
              <wp:posOffset>83185</wp:posOffset>
            </wp:positionV>
            <wp:extent cx="5940425" cy="1019175"/>
            <wp:effectExtent l="19050" t="0" r="3175" b="0"/>
            <wp:wrapNone/>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srcRect/>
                    <a:stretch>
                      <a:fillRect/>
                    </a:stretch>
                  </pic:blipFill>
                  <pic:spPr bwMode="auto">
                    <a:xfrm>
                      <a:off x="0" y="0"/>
                      <a:ext cx="5940425" cy="101917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Pr>
        <w:pStyle w:val="Caption"/>
      </w:pPr>
      <w:bookmarkStart w:id="295" w:name="_Ref413062363"/>
      <w:bookmarkStart w:id="296" w:name="_Toc413064065"/>
      <w:bookmarkStart w:id="297" w:name="_Toc414010639"/>
      <w:r>
        <w:t xml:space="preserve">Figure </w:t>
      </w:r>
      <w:fldSimple w:instr=" SEQ Figure \* ARABIC ">
        <w:r w:rsidR="00492970">
          <w:rPr>
            <w:noProof/>
          </w:rPr>
          <w:t>20</w:t>
        </w:r>
      </w:fldSimple>
      <w:bookmarkEnd w:id="295"/>
      <w:r>
        <w:t xml:space="preserve"> Commercial FM band. The antenna was a random wire about 2m long, connected to </w:t>
      </w:r>
      <w:proofErr w:type="spellStart"/>
      <w:r>
        <w:t>theVHF</w:t>
      </w:r>
      <w:proofErr w:type="spellEnd"/>
      <w:r>
        <w:t xml:space="preserve"> </w:t>
      </w:r>
      <w:proofErr w:type="spellStart"/>
      <w:r>
        <w:t>upconverter</w:t>
      </w:r>
      <w:proofErr w:type="spellEnd"/>
      <w:r>
        <w:t xml:space="preserve">, then to RASDR2. The red </w:t>
      </w:r>
      <w:proofErr w:type="gramStart"/>
      <w:r>
        <w:t>marker  was</w:t>
      </w:r>
      <w:proofErr w:type="gramEnd"/>
      <w:r>
        <w:t xml:space="preserve"> added on the RASDR2 display to denote a local FM station broadcasting at 102.113 </w:t>
      </w:r>
      <w:proofErr w:type="spellStart"/>
      <w:r>
        <w:t>MHz.</w:t>
      </w:r>
      <w:bookmarkEnd w:id="296"/>
      <w:bookmarkEnd w:id="297"/>
      <w:proofErr w:type="spellEnd"/>
    </w:p>
    <w:p w:rsidR="00E7259F" w:rsidRDefault="00E7259F" w:rsidP="00E7259F">
      <w:r>
        <w:t xml:space="preserve">Selecting RASDR2 internal filters to narrow the band to 2.5 MHz width, demonstrates a practice that is useful to reject interfering signals outside the region of interest and avoiding any intermodulation.  The result of setting the bandwidth to 2.5 MHz is shown in </w:t>
      </w:r>
      <w:r w:rsidR="00E152C1">
        <w:fldChar w:fldCharType="begin"/>
      </w:r>
      <w:r w:rsidR="0000776A">
        <w:instrText xml:space="preserve"> REF _Ref413062429 \h </w:instrText>
      </w:r>
      <w:r w:rsidR="00E152C1">
        <w:fldChar w:fldCharType="separate"/>
      </w:r>
      <w:r w:rsidR="00492970">
        <w:t xml:space="preserve">Figure </w:t>
      </w:r>
      <w:r w:rsidR="00492970">
        <w:rPr>
          <w:noProof/>
        </w:rPr>
        <w:t>21</w:t>
      </w:r>
      <w:r w:rsidR="00E152C1">
        <w:fldChar w:fldCharType="end"/>
      </w:r>
      <w:r>
        <w:t>.</w:t>
      </w:r>
    </w:p>
    <w:p w:rsidR="00E7259F" w:rsidRDefault="009C574D" w:rsidP="00E7259F">
      <w:r>
        <w:rPr>
          <w:noProof/>
        </w:rPr>
        <w:drawing>
          <wp:anchor distT="0" distB="0" distL="114300" distR="114300" simplePos="0" relativeHeight="251675648" behindDoc="0" locked="0" layoutInCell="1" allowOverlap="1" wp14:anchorId="60232956" wp14:editId="3FF5BA5C">
            <wp:simplePos x="0" y="0"/>
            <wp:positionH relativeFrom="column">
              <wp:posOffset>53340</wp:posOffset>
            </wp:positionH>
            <wp:positionV relativeFrom="paragraph">
              <wp:posOffset>170815</wp:posOffset>
            </wp:positionV>
            <wp:extent cx="5936615" cy="1035050"/>
            <wp:effectExtent l="19050" t="0" r="6985" b="0"/>
            <wp:wrapNone/>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srcRect/>
                    <a:stretch>
                      <a:fillRect/>
                    </a:stretch>
                  </pic:blipFill>
                  <pic:spPr bwMode="auto">
                    <a:xfrm>
                      <a:off x="0" y="0"/>
                      <a:ext cx="5936615" cy="1035050"/>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Pr>
        <w:pStyle w:val="Caption"/>
      </w:pPr>
      <w:bookmarkStart w:id="298" w:name="_Ref413062429"/>
      <w:bookmarkStart w:id="299" w:name="_Toc413064066"/>
      <w:bookmarkStart w:id="300" w:name="_Toc414010640"/>
      <w:r>
        <w:t xml:space="preserve">Figure </w:t>
      </w:r>
      <w:fldSimple w:instr=" SEQ Figure \* ARABIC ">
        <w:r w:rsidR="00492970">
          <w:rPr>
            <w:noProof/>
          </w:rPr>
          <w:t>21</w:t>
        </w:r>
      </w:fldSimple>
      <w:bookmarkEnd w:id="298"/>
      <w:r>
        <w:t xml:space="preserve"> RASDR2 internal narrow-banding was chosen to </w:t>
      </w:r>
      <w:proofErr w:type="gramStart"/>
      <w:r>
        <w:t>select  a</w:t>
      </w:r>
      <w:proofErr w:type="gramEnd"/>
      <w:r>
        <w:t xml:space="preserve"> region of interest.  In practice, narrow banding is useful to reject unwanted outlying signals (noise).</w:t>
      </w:r>
      <w:bookmarkEnd w:id="299"/>
      <w:bookmarkEnd w:id="300"/>
    </w:p>
    <w:p w:rsidR="00E7259F" w:rsidRDefault="00E7259F" w:rsidP="00E7259F"/>
    <w:p w:rsidR="00E7259F" w:rsidRDefault="00E7259F" w:rsidP="00E7259F">
      <w:r>
        <w:t xml:space="preserve">RASDR2 output is more information-rich than suggested here. </w:t>
      </w:r>
      <w:r w:rsidR="00E152C1">
        <w:fldChar w:fldCharType="begin"/>
      </w:r>
      <w:r w:rsidR="0000776A">
        <w:instrText xml:space="preserve"> REF _Ref413062460 \h </w:instrText>
      </w:r>
      <w:r w:rsidR="00E152C1">
        <w:fldChar w:fldCharType="separate"/>
      </w:r>
      <w:r w:rsidR="00492970">
        <w:t xml:space="preserve">Figure </w:t>
      </w:r>
      <w:r w:rsidR="00492970">
        <w:rPr>
          <w:noProof/>
        </w:rPr>
        <w:t>22</w:t>
      </w:r>
      <w:r w:rsidR="00E152C1">
        <w:fldChar w:fldCharType="end"/>
      </w:r>
      <w:r>
        <w:t xml:space="preserve"> shows the complete primary-window display of a 10MHz-wide band centered at 90 MHz, with the RASDR2 marker function used to denote a couple of interesting local FM stations. Additional windows provide “Tools” and “Define Output”. As data were taken, the writer was listening to 91.9 MHz (red triangle marker) on the stereo.</w:t>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rPr>
          <w:b/>
          <w:bCs/>
        </w:rPr>
      </w:pPr>
    </w:p>
    <w:p w:rsidR="00E7259F" w:rsidRPr="00090976" w:rsidRDefault="00E7259F" w:rsidP="009C574D">
      <w:pPr>
        <w:pStyle w:val="Heading2"/>
      </w:pPr>
      <w:bookmarkStart w:id="301" w:name="_Toc414010604"/>
      <w:r w:rsidRPr="00090976">
        <w:lastRenderedPageBreak/>
        <w:t xml:space="preserve">Band-Extension Spectroscopy Testing and application to </w:t>
      </w:r>
      <w:r>
        <w:t>wide-band VHF monitoring</w:t>
      </w:r>
      <w:bookmarkEnd w:id="301"/>
    </w:p>
    <w:p w:rsidR="00E7259F" w:rsidRDefault="00E7259F" w:rsidP="00E7259F"/>
    <w:p w:rsidR="00E7259F" w:rsidRDefault="00E7259F" w:rsidP="00E7259F"/>
    <w:p w:rsidR="009C574D" w:rsidRDefault="009C574D" w:rsidP="00E7259F"/>
    <w:p w:rsidR="009C574D" w:rsidRDefault="009C574D" w:rsidP="00E7259F">
      <w:r>
        <w:rPr>
          <w:noProof/>
        </w:rPr>
        <w:drawing>
          <wp:anchor distT="0" distB="0" distL="114300" distR="114300" simplePos="0" relativeHeight="251676672" behindDoc="0" locked="0" layoutInCell="1" allowOverlap="1" wp14:anchorId="50FB2766" wp14:editId="4E2354F0">
            <wp:simplePos x="0" y="0"/>
            <wp:positionH relativeFrom="column">
              <wp:posOffset>139819</wp:posOffset>
            </wp:positionH>
            <wp:positionV relativeFrom="paragraph">
              <wp:posOffset>-534838</wp:posOffset>
            </wp:positionV>
            <wp:extent cx="5934183" cy="3709358"/>
            <wp:effectExtent l="19050" t="0" r="9417"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5934183" cy="3709358"/>
                    </a:xfrm>
                    <a:prstGeom prst="rect">
                      <a:avLst/>
                    </a:prstGeom>
                    <a:noFill/>
                    <a:ln w="9525">
                      <a:noFill/>
                      <a:miter lim="800000"/>
                      <a:headEnd/>
                      <a:tailEnd/>
                    </a:ln>
                  </pic:spPr>
                </pic:pic>
              </a:graphicData>
            </a:graphic>
          </wp:anchor>
        </w:drawing>
      </w:r>
    </w:p>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E7259F" w:rsidRDefault="00E7259F" w:rsidP="00E7259F">
      <w:pPr>
        <w:rPr>
          <w:b/>
          <w:bCs/>
        </w:rPr>
      </w:pPr>
    </w:p>
    <w:p w:rsidR="00E7259F" w:rsidRDefault="00E7259F" w:rsidP="00E7259F">
      <w:pPr>
        <w:rPr>
          <w:b/>
          <w:bCs/>
        </w:rPr>
      </w:pPr>
    </w:p>
    <w:p w:rsidR="00687BEA" w:rsidRPr="00DD7F55" w:rsidRDefault="00E7259F" w:rsidP="00DD7F55">
      <w:pPr>
        <w:pStyle w:val="Caption"/>
        <w:rPr>
          <w:b w:val="0"/>
          <w:bCs w:val="0"/>
        </w:rPr>
      </w:pPr>
      <w:bookmarkStart w:id="302" w:name="_Ref413062460"/>
      <w:bookmarkStart w:id="303" w:name="_Toc413064067"/>
      <w:bookmarkStart w:id="304" w:name="_Toc414010641"/>
      <w:r>
        <w:t xml:space="preserve">Figure </w:t>
      </w:r>
      <w:fldSimple w:instr=" SEQ Figure \* ARABIC ">
        <w:r w:rsidR="00492970">
          <w:rPr>
            <w:noProof/>
          </w:rPr>
          <w:t>22</w:t>
        </w:r>
      </w:fldSimple>
      <w:bookmarkEnd w:id="302"/>
      <w:r>
        <w:t xml:space="preserve"> The complete RASDR2 video output with VHF input shows the input signal stream as digitized (I and Q values); the I </w:t>
      </w:r>
      <w:proofErr w:type="spellStart"/>
      <w:r>
        <w:t>vsQ</w:t>
      </w:r>
      <w:proofErr w:type="spellEnd"/>
      <w:r>
        <w:t xml:space="preserve"> plot (a circle if there is a single coherent source, the FFT spectral display with markers if selected, digitization and internal gain settings, and a power vs. time plot. The ratty power vs. time plot on the lower right shows the result of moving the antenna.</w:t>
      </w:r>
      <w:bookmarkEnd w:id="303"/>
      <w:bookmarkEnd w:id="304"/>
    </w:p>
    <w:p w:rsidR="00687BEA" w:rsidRDefault="00687BEA" w:rsidP="00687BEA">
      <w:pPr>
        <w:pStyle w:val="Heading2"/>
      </w:pPr>
      <w:bookmarkStart w:id="305" w:name="_Toc414010605"/>
      <w:r>
        <w:t>Using the VHF converter to access the NRAO 40’ dish</w:t>
      </w:r>
      <w:bookmarkEnd w:id="305"/>
    </w:p>
    <w:p w:rsidR="00E7259F" w:rsidRDefault="00E7259F" w:rsidP="00E7259F">
      <w:r>
        <w:t xml:space="preserve">Radio access to signals collected by the NRAO 40’ telescope are restricted to using the local IF feed. This VHF </w:t>
      </w:r>
      <w:proofErr w:type="spellStart"/>
      <w:r>
        <w:t>upconverter</w:t>
      </w:r>
      <w:proofErr w:type="spellEnd"/>
      <w:r>
        <w:t xml:space="preserve"> was designed with this challenge in mind.  Study of HI</w:t>
      </w:r>
      <w:r w:rsidRPr="00955224">
        <w:t xml:space="preserve"> using RASDR2 at NRAO, </w:t>
      </w:r>
      <w:r w:rsidR="00687BEA">
        <w:t>have been</w:t>
      </w:r>
      <w:r w:rsidRPr="00955224">
        <w:t xml:space="preserve"> done by dialing in the 40' telescope local oscillator to 1315 MHz and measuring the signal at the output IF feed (1420 -1315 MHz), which would be at 105 </w:t>
      </w:r>
      <w:proofErr w:type="spellStart"/>
      <w:r w:rsidRPr="00955224">
        <w:t>MHz.</w:t>
      </w:r>
      <w:proofErr w:type="spellEnd"/>
      <w:r w:rsidRPr="00955224">
        <w:t xml:space="preserve">  This </w:t>
      </w:r>
      <w:r w:rsidR="00687BEA">
        <w:t>was</w:t>
      </w:r>
      <w:r w:rsidRPr="00955224">
        <w:t xml:space="preserve"> </w:t>
      </w:r>
      <w:proofErr w:type="spellStart"/>
      <w:r w:rsidRPr="00955224">
        <w:t>upconverted</w:t>
      </w:r>
      <w:proofErr w:type="spellEnd"/>
      <w:r w:rsidRPr="00955224">
        <w:t xml:space="preserve"> to 405MHz and examined with RASDR2.  </w:t>
      </w:r>
    </w:p>
    <w:p w:rsidR="00687BEA" w:rsidRDefault="00687BEA" w:rsidP="00E7259F"/>
    <w:p w:rsidR="00687BEA" w:rsidRPr="00601E16" w:rsidRDefault="00687BEA" w:rsidP="00687BEA">
      <w:pPr>
        <w:pStyle w:val="Heading2"/>
      </w:pPr>
      <w:bookmarkStart w:id="306" w:name="_Toc414010606"/>
      <w:proofErr w:type="gramStart"/>
      <w:r>
        <w:t>RASDR  Spectroscopy</w:t>
      </w:r>
      <w:proofErr w:type="gramEnd"/>
      <w:r>
        <w:t xml:space="preserve"> in HF band (2-80 MHz)</w:t>
      </w:r>
      <w:bookmarkEnd w:id="306"/>
    </w:p>
    <w:p w:rsidR="00687BEA" w:rsidRDefault="00687BEA" w:rsidP="00687BEA"/>
    <w:p w:rsidR="00687BEA" w:rsidRDefault="00687BEA" w:rsidP="00687BEA">
      <w:r>
        <w:t xml:space="preserve">RASDR2 operation has been described as applied from 400MHz to 4GHz, and with the VHF </w:t>
      </w:r>
      <w:proofErr w:type="spellStart"/>
      <w:r>
        <w:t>upconverter</w:t>
      </w:r>
      <w:proofErr w:type="spellEnd"/>
      <w:r>
        <w:t xml:space="preserve">, to the input range from 80-190 </w:t>
      </w:r>
      <w:proofErr w:type="spellStart"/>
      <w:r>
        <w:t>MHz.</w:t>
      </w:r>
      <w:proofErr w:type="spellEnd"/>
      <w:r>
        <w:t xml:space="preserve">  </w:t>
      </w:r>
      <w:r w:rsidRPr="00CD34CB">
        <w:t xml:space="preserve">To demonstrate functionality </w:t>
      </w:r>
      <w:r>
        <w:t xml:space="preserve">in the HF band </w:t>
      </w:r>
      <w:r>
        <w:lastRenderedPageBreak/>
        <w:t xml:space="preserve">from about 2-66 MHz, we used an </w:t>
      </w:r>
      <w:proofErr w:type="spellStart"/>
      <w:r>
        <w:t>upconverter</w:t>
      </w:r>
      <w:proofErr w:type="spellEnd"/>
      <w:r>
        <w:t xml:space="preserve"> obtained from </w:t>
      </w:r>
      <w:proofErr w:type="spellStart"/>
      <w:r>
        <w:t>Nooelec</w:t>
      </w:r>
      <w:proofErr w:type="spellEnd"/>
      <w:r w:rsidR="0012642C">
        <w:t xml:space="preserve"> </w:t>
      </w:r>
      <w:sdt>
        <w:sdtPr>
          <w:id w:val="6199382"/>
          <w:citation/>
        </w:sdtPr>
        <w:sdtContent>
          <w:r w:rsidR="00E152C1">
            <w:fldChar w:fldCharType="begin"/>
          </w:r>
          <w:r w:rsidR="003677E8">
            <w:instrText xml:space="preserve"> CITATION Noo14 \l 1033 </w:instrText>
          </w:r>
          <w:r w:rsidR="00E152C1">
            <w:fldChar w:fldCharType="separate"/>
          </w:r>
          <w:r w:rsidR="001511D2" w:rsidRPr="001511D2">
            <w:rPr>
              <w:noProof/>
            </w:rPr>
            <w:t>[35]</w:t>
          </w:r>
          <w:r w:rsidR="00E152C1">
            <w:rPr>
              <w:noProof/>
            </w:rPr>
            <w:fldChar w:fldCharType="end"/>
          </w:r>
        </w:sdtContent>
      </w:sdt>
      <w:r>
        <w:t xml:space="preserve"> that </w:t>
      </w:r>
      <w:proofErr w:type="spellStart"/>
      <w:r>
        <w:t>upconverts</w:t>
      </w:r>
      <w:proofErr w:type="spellEnd"/>
      <w:r>
        <w:t xml:space="preserve"> this HF input band to a 102-166 MHz output band.</w:t>
      </w:r>
      <w:r w:rsidRPr="00CD34CB">
        <w:t xml:space="preserve"> </w:t>
      </w:r>
      <w:r>
        <w:t>Thus the output is compatible with input of the VHF converter described earlier.</w:t>
      </w:r>
    </w:p>
    <w:p w:rsidR="00687BEA" w:rsidRDefault="00687BEA" w:rsidP="00687BEA">
      <w:r>
        <w:t xml:space="preserve">The </w:t>
      </w:r>
      <w:proofErr w:type="spellStart"/>
      <w:r>
        <w:t>Nooelec</w:t>
      </w:r>
      <w:proofErr w:type="spellEnd"/>
      <w:r>
        <w:t xml:space="preserve"> </w:t>
      </w:r>
      <w:proofErr w:type="spellStart"/>
      <w:r>
        <w:t>upconverter</w:t>
      </w:r>
      <w:proofErr w:type="spellEnd"/>
      <w:r>
        <w:t xml:space="preserve"> functionality is shown in </w:t>
      </w:r>
      <w:r w:rsidR="00E152C1">
        <w:fldChar w:fldCharType="begin"/>
      </w:r>
      <w:r w:rsidR="0012642C">
        <w:instrText xml:space="preserve"> REF _Ref413062815 \h </w:instrText>
      </w:r>
      <w:r w:rsidR="00E152C1">
        <w:fldChar w:fldCharType="separate"/>
      </w:r>
      <w:r w:rsidR="00492970">
        <w:t xml:space="preserve">Figure </w:t>
      </w:r>
      <w:r w:rsidR="00492970">
        <w:rPr>
          <w:noProof/>
        </w:rPr>
        <w:t>23</w:t>
      </w:r>
      <w:r w:rsidR="00E152C1">
        <w:fldChar w:fldCharType="end"/>
      </w:r>
      <w:r>
        <w:t xml:space="preserve">.  </w:t>
      </w:r>
      <w:r w:rsidRPr="00D01458">
        <w:t xml:space="preserve">The </w:t>
      </w:r>
      <w:r>
        <w:t>device</w:t>
      </w:r>
      <w:r w:rsidRPr="00D01458">
        <w:t xml:space="preserve"> shown has </w:t>
      </w:r>
      <w:r>
        <w:t>a measured internal loss of about -10 dB of signal.</w:t>
      </w:r>
      <w:r w:rsidRPr="00D01458">
        <w:t xml:space="preserve"> </w:t>
      </w:r>
      <w:r>
        <w:t>The noise floor is about -80</w:t>
      </w:r>
      <w:r w:rsidRPr="00D01458">
        <w:t xml:space="preserve"> </w:t>
      </w:r>
      <w:proofErr w:type="spellStart"/>
      <w:r w:rsidRPr="00D01458">
        <w:t>dBm</w:t>
      </w:r>
      <w:proofErr w:type="spellEnd"/>
      <w:r>
        <w:t>.  This device was used with a 100 MHz crystal oscillator, but one can also obtain it with a 125 MHz oscillator.  If this component selection is made, then the output will be shifted by 125 MHz, and avoid the commercial and aircraft bands.</w:t>
      </w:r>
    </w:p>
    <w:p w:rsidR="00687BEA" w:rsidRDefault="00687BEA" w:rsidP="00687BEA">
      <w:r>
        <w:rPr>
          <w:noProof/>
        </w:rPr>
        <w:drawing>
          <wp:anchor distT="0" distB="0" distL="114300" distR="114300" simplePos="0" relativeHeight="251687936" behindDoc="0" locked="0" layoutInCell="1" allowOverlap="1" wp14:anchorId="4A30A914" wp14:editId="47D33543">
            <wp:simplePos x="0" y="0"/>
            <wp:positionH relativeFrom="column">
              <wp:posOffset>714375</wp:posOffset>
            </wp:positionH>
            <wp:positionV relativeFrom="paragraph">
              <wp:posOffset>97155</wp:posOffset>
            </wp:positionV>
            <wp:extent cx="4953000" cy="2457450"/>
            <wp:effectExtent l="19050" t="0" r="0" b="0"/>
            <wp:wrapNone/>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srcRect/>
                    <a:stretch>
                      <a:fillRect/>
                    </a:stretch>
                  </pic:blipFill>
                  <pic:spPr bwMode="auto">
                    <a:xfrm>
                      <a:off x="0" y="0"/>
                      <a:ext cx="4953000" cy="2457450"/>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307" w:name="_Ref413062815"/>
      <w:bookmarkStart w:id="308" w:name="_Toc413064068"/>
      <w:bookmarkStart w:id="309" w:name="_Toc414010642"/>
      <w:r>
        <w:t xml:space="preserve">Figure </w:t>
      </w:r>
      <w:fldSimple w:instr=" SEQ Figure \* ARABIC ">
        <w:r w:rsidR="00492970">
          <w:rPr>
            <w:noProof/>
          </w:rPr>
          <w:t>23</w:t>
        </w:r>
      </w:fldSimple>
      <w:bookmarkEnd w:id="307"/>
      <w:r>
        <w:t xml:space="preserve"> Functionality of the </w:t>
      </w:r>
      <w:proofErr w:type="spellStart"/>
      <w:r>
        <w:t>Nooelec</w:t>
      </w:r>
      <w:proofErr w:type="spellEnd"/>
      <w:r>
        <w:t xml:space="preserve"> </w:t>
      </w:r>
      <w:proofErr w:type="spellStart"/>
      <w:r>
        <w:t>upconverter</w:t>
      </w:r>
      <w:proofErr w:type="spellEnd"/>
      <w:r>
        <w:t xml:space="preserve"> is as shown. The RF input is nominally specified 0-65 MHz and the measured performance </w:t>
      </w:r>
      <w:proofErr w:type="gramStart"/>
      <w:r>
        <w:t>covers</w:t>
      </w:r>
      <w:proofErr w:type="gramEnd"/>
      <w:r>
        <w:t xml:space="preserve"> in the range 2-66 </w:t>
      </w:r>
      <w:proofErr w:type="spellStart"/>
      <w:r>
        <w:t>MHz.</w:t>
      </w:r>
      <w:proofErr w:type="spellEnd"/>
      <w:r>
        <w:t xml:space="preserve">   Filter functions are as described with reference to Figure 4.</w:t>
      </w:r>
      <w:bookmarkEnd w:id="308"/>
      <w:bookmarkEnd w:id="309"/>
    </w:p>
    <w:p w:rsidR="00687BEA" w:rsidRDefault="00687BEA" w:rsidP="00687BEA"/>
    <w:p w:rsidR="00DD7F55" w:rsidRDefault="00DD7F55">
      <w:r>
        <w:br w:type="page"/>
      </w:r>
    </w:p>
    <w:p w:rsidR="00687BEA" w:rsidRDefault="00687BEA" w:rsidP="00687BEA">
      <w:r>
        <w:lastRenderedPageBreak/>
        <w:t xml:space="preserve">For testing purposes, the HF </w:t>
      </w:r>
      <w:proofErr w:type="spellStart"/>
      <w:r>
        <w:t>upconverter</w:t>
      </w:r>
      <w:proofErr w:type="spellEnd"/>
      <w:r>
        <w:t xml:space="preserve"> was mounted as shown in </w:t>
      </w:r>
      <w:r w:rsidR="00E152C1">
        <w:fldChar w:fldCharType="begin"/>
      </w:r>
      <w:r w:rsidR="0012642C">
        <w:instrText xml:space="preserve"> REF _Ref413062841 \h </w:instrText>
      </w:r>
      <w:r w:rsidR="00E152C1">
        <w:fldChar w:fldCharType="separate"/>
      </w:r>
      <w:r w:rsidR="00492970">
        <w:t xml:space="preserve">Figure </w:t>
      </w:r>
      <w:r w:rsidR="00492970">
        <w:rPr>
          <w:noProof/>
        </w:rPr>
        <w:t>24</w:t>
      </w:r>
      <w:r w:rsidR="00E152C1">
        <w:fldChar w:fldCharType="end"/>
      </w:r>
      <w:r>
        <w:t>, where it is the PC board on the lower left.  The VHF converter discussed earlier is shown on the upper right.</w:t>
      </w:r>
    </w:p>
    <w:p w:rsidR="00264C55" w:rsidRDefault="00687BEA">
      <w:pPr>
        <w:jc w:val="center"/>
      </w:pPr>
      <w:r>
        <w:rPr>
          <w:noProof/>
        </w:rPr>
        <w:drawing>
          <wp:inline distT="0" distB="0" distL="0" distR="0" wp14:anchorId="0CAF32BF" wp14:editId="383A6FFA">
            <wp:extent cx="5175250" cy="2924175"/>
            <wp:effectExtent l="0" t="0" r="0" b="0"/>
            <wp:docPr id="28" name="Picture 4" descr="C:\Documents and Settings\David\My Documents\SARA\SARA 2014\RASDR H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avid\My Documents\SARA\SARA 2014\RASDR HF converter.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175250" cy="2924175"/>
                    </a:xfrm>
                    <a:prstGeom prst="rect">
                      <a:avLst/>
                    </a:prstGeom>
                    <a:noFill/>
                    <a:ln w="9525">
                      <a:noFill/>
                      <a:miter lim="800000"/>
                      <a:headEnd/>
                      <a:tailEnd/>
                    </a:ln>
                  </pic:spPr>
                </pic:pic>
              </a:graphicData>
            </a:graphic>
          </wp:inline>
        </w:drawing>
      </w:r>
    </w:p>
    <w:p w:rsidR="00687BEA" w:rsidRDefault="00687BEA" w:rsidP="00687BEA">
      <w:pPr>
        <w:pStyle w:val="Caption"/>
      </w:pPr>
      <w:r w:rsidRPr="003505B8">
        <w:rPr>
          <w:b w:val="0"/>
          <w:bCs w:val="0"/>
        </w:rPr>
        <w:br/>
      </w:r>
      <w:bookmarkStart w:id="310" w:name="_Ref413062841"/>
      <w:bookmarkStart w:id="311" w:name="_Toc413064069"/>
      <w:bookmarkStart w:id="312" w:name="_Toc414010643"/>
      <w:r>
        <w:t xml:space="preserve">Figure </w:t>
      </w:r>
      <w:fldSimple w:instr=" SEQ Figure \* ARABIC ">
        <w:r w:rsidR="00492970">
          <w:rPr>
            <w:noProof/>
          </w:rPr>
          <w:t>24</w:t>
        </w:r>
      </w:fldSimple>
      <w:bookmarkEnd w:id="310"/>
      <w:r>
        <w:t xml:space="preserve">  Two </w:t>
      </w:r>
      <w:proofErr w:type="spellStart"/>
      <w:r>
        <w:t>upconversion</w:t>
      </w:r>
      <w:proofErr w:type="spellEnd"/>
      <w:r>
        <w:t xml:space="preserve"> stages are shown here, which provide for conversion of the 2-66MHz portion of the HF band to the 402-466 MHz band prior to processing with RASDR2.  The </w:t>
      </w:r>
      <w:proofErr w:type="spellStart"/>
      <w:r>
        <w:t>Nooelec</w:t>
      </w:r>
      <w:proofErr w:type="spellEnd"/>
      <w:r>
        <w:t xml:space="preserve"> converter is on the lower left while the VHF converter described earlier appears at the upper right.</w:t>
      </w:r>
      <w:bookmarkEnd w:id="311"/>
      <w:bookmarkEnd w:id="312"/>
      <w:r w:rsidRPr="003505B8">
        <w:br/>
      </w:r>
    </w:p>
    <w:p w:rsidR="00687BEA" w:rsidRDefault="00687BEA" w:rsidP="00687BEA">
      <w:r>
        <w:t xml:space="preserve">Results were as might be expected using an antenna very short (2m) compared to the frequency. </w:t>
      </w:r>
      <w:r w:rsidR="00E152C1">
        <w:fldChar w:fldCharType="begin"/>
      </w:r>
      <w:r w:rsidR="0012642C">
        <w:instrText xml:space="preserve"> REF _Ref413062904 \h </w:instrText>
      </w:r>
      <w:r w:rsidR="00E152C1">
        <w:fldChar w:fldCharType="separate"/>
      </w:r>
      <w:r w:rsidR="00492970">
        <w:t xml:space="preserve">Figure </w:t>
      </w:r>
      <w:r w:rsidR="00492970">
        <w:rPr>
          <w:noProof/>
        </w:rPr>
        <w:t>25</w:t>
      </w:r>
      <w:r w:rsidR="00E152C1">
        <w:fldChar w:fldCharType="end"/>
      </w:r>
      <w:r w:rsidR="0012642C">
        <w:t xml:space="preserve"> </w:t>
      </w:r>
      <w:r>
        <w:t xml:space="preserve">shows a 5.5 MHz section of the HF band centered on 15 </w:t>
      </w:r>
      <w:proofErr w:type="spellStart"/>
      <w:r>
        <w:t>MHz.</w:t>
      </w:r>
      <w:proofErr w:type="spellEnd"/>
      <w:r>
        <w:t xml:space="preserve">  The plot contains signals, spurs, and noise </w:t>
      </w:r>
      <w:proofErr w:type="gramStart"/>
      <w:r>
        <w:t>The</w:t>
      </w:r>
      <w:proofErr w:type="gramEnd"/>
      <w:r>
        <w:t xml:space="preserve"> lesson from this figure is that one must use a respectable antenna and preamplifier, possibly a preselection filter, and background subtraction for a noisy band.</w:t>
      </w:r>
    </w:p>
    <w:p w:rsidR="00687BEA" w:rsidRDefault="00687BEA" w:rsidP="00687BEA">
      <w:r>
        <w:rPr>
          <w:noProof/>
        </w:rPr>
        <w:drawing>
          <wp:anchor distT="0" distB="0" distL="114300" distR="114300" simplePos="0" relativeHeight="251688960" behindDoc="0" locked="0" layoutInCell="1" allowOverlap="1" wp14:anchorId="34E69234" wp14:editId="0C839A34">
            <wp:simplePos x="0" y="0"/>
            <wp:positionH relativeFrom="column">
              <wp:posOffset>0</wp:posOffset>
            </wp:positionH>
            <wp:positionV relativeFrom="paragraph">
              <wp:posOffset>73025</wp:posOffset>
            </wp:positionV>
            <wp:extent cx="5939790" cy="1038225"/>
            <wp:effectExtent l="19050" t="0" r="3810" b="0"/>
            <wp:wrapNone/>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srcRect/>
                    <a:stretch>
                      <a:fillRect/>
                    </a:stretch>
                  </pic:blipFill>
                  <pic:spPr bwMode="auto">
                    <a:xfrm>
                      <a:off x="0" y="0"/>
                      <a:ext cx="5939790" cy="1038225"/>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313" w:name="_Ref413062904"/>
      <w:bookmarkStart w:id="314" w:name="_Toc413064070"/>
      <w:bookmarkStart w:id="315" w:name="_Toc414010644"/>
      <w:r>
        <w:t xml:space="preserve">Figure </w:t>
      </w:r>
      <w:fldSimple w:instr=" SEQ Figure \* ARABIC ">
        <w:r w:rsidR="00492970">
          <w:rPr>
            <w:noProof/>
          </w:rPr>
          <w:t>25</w:t>
        </w:r>
      </w:fldSimple>
      <w:bookmarkEnd w:id="313"/>
      <w:r>
        <w:t xml:space="preserve"> Noisy 5.5 MHz section of the HF band centered on 15 </w:t>
      </w:r>
      <w:proofErr w:type="spellStart"/>
      <w:r>
        <w:t>MHz.</w:t>
      </w:r>
      <w:proofErr w:type="spellEnd"/>
      <w:r>
        <w:t xml:space="preserve"> This measurement was made with an electrically short antenna and no preamplifier.  It shows various sources of noise including some from the </w:t>
      </w:r>
      <w:proofErr w:type="spellStart"/>
      <w:r>
        <w:t>Nooelec</w:t>
      </w:r>
      <w:proofErr w:type="spellEnd"/>
      <w:r>
        <w:t xml:space="preserve"> </w:t>
      </w:r>
      <w:proofErr w:type="spellStart"/>
      <w:r>
        <w:t>upconverter</w:t>
      </w:r>
      <w:proofErr w:type="spellEnd"/>
      <w:r>
        <w:t xml:space="preserve">.  This </w:t>
      </w:r>
      <w:proofErr w:type="gramStart"/>
      <w:r>
        <w:t>experiment  suggest</w:t>
      </w:r>
      <w:proofErr w:type="gramEnd"/>
      <w:r>
        <w:t xml:space="preserve"> the importance of a decent antenna, more </w:t>
      </w:r>
      <w:proofErr w:type="spellStart"/>
      <w:r>
        <w:t>preamplification</w:t>
      </w:r>
      <w:proofErr w:type="spellEnd"/>
      <w:r>
        <w:t xml:space="preserve"> and background subtraction.</w:t>
      </w:r>
      <w:bookmarkEnd w:id="314"/>
      <w:bookmarkEnd w:id="315"/>
    </w:p>
    <w:p w:rsidR="00687BEA" w:rsidRPr="00246986" w:rsidRDefault="00687BEA" w:rsidP="00687BEA"/>
    <w:p w:rsidR="00BA07A7" w:rsidRDefault="00BA07A7">
      <w:pPr>
        <w:rPr>
          <w:rFonts w:asciiTheme="majorHAnsi" w:eastAsiaTheme="majorEastAsia" w:hAnsiTheme="majorHAnsi" w:cstheme="majorBidi"/>
          <w:b/>
          <w:bCs/>
          <w:color w:val="365F91" w:themeColor="accent1" w:themeShade="BF"/>
          <w:sz w:val="28"/>
          <w:szCs w:val="28"/>
        </w:rPr>
      </w:pPr>
    </w:p>
    <w:p w:rsidR="00B57CCF" w:rsidRDefault="00B57CCF" w:rsidP="00B57CCF">
      <w:pPr>
        <w:pStyle w:val="Heading1"/>
      </w:pPr>
      <w:bookmarkStart w:id="316" w:name="_Toc414010607"/>
      <w:r>
        <w:lastRenderedPageBreak/>
        <w:t xml:space="preserve">Operating RASDR beyond </w:t>
      </w:r>
      <w:r w:rsidR="00F410A2">
        <w:t>the</w:t>
      </w:r>
      <w:r>
        <w:t xml:space="preserve"> limits: SETI</w:t>
      </w:r>
      <w:r w:rsidR="00C64BFE">
        <w:t xml:space="preserve"> and weak signals</w:t>
      </w:r>
      <w:bookmarkEnd w:id="316"/>
    </w:p>
    <w:p w:rsidR="00B57CCF" w:rsidRDefault="00B57CCF" w:rsidP="00B57CCF">
      <w:r>
        <w:t>Extraterrestrial civilizations</w:t>
      </w:r>
      <w:r w:rsidR="00A50E7A">
        <w:rPr>
          <w:rStyle w:val="FootnoteReference"/>
        </w:rPr>
        <w:footnoteReference w:id="3"/>
      </w:r>
      <w:r>
        <w:t xml:space="preserve"> may use unknown transmission modes</w:t>
      </w:r>
      <w:r w:rsidR="0012642C">
        <w:t xml:space="preserve"> for transmission of information</w:t>
      </w:r>
      <w:r>
        <w:t xml:space="preserve">. Nevertheless they are </w:t>
      </w:r>
      <w:r w:rsidR="00A50E7A">
        <w:t xml:space="preserve">probably </w:t>
      </w:r>
      <w:r>
        <w:t>constrained by physics (of which we know a part) to the electromagnetic spectrum</w:t>
      </w:r>
      <w:r w:rsidR="0012642C">
        <w:t xml:space="preserve"> for long-range transmissions</w:t>
      </w:r>
      <w:r>
        <w:t>. RASDR covers a useful section of this spectrum for</w:t>
      </w:r>
      <w:r w:rsidR="00A50E7A">
        <w:t xml:space="preserve"> communication with</w:t>
      </w:r>
      <w:r>
        <w:t xml:space="preserve"> civilizations of the same level of technological development as our own. </w:t>
      </w:r>
    </w:p>
    <w:p w:rsidR="00B57CCF" w:rsidRDefault="00B57CCF" w:rsidP="00B57CCF">
      <w:r>
        <w:t>Various techniques exist for pulling weak signals out of the noise. They include using larger antennas, employing lower-noise preamplifiers, signal averaging, and correlating received signals (mostly noise) with know</w:t>
      </w:r>
      <w:r w:rsidR="00A50E7A">
        <w:t>n</w:t>
      </w:r>
      <w:r>
        <w:t xml:space="preserve"> reference values. This is a useful technique for pulsar discovery and investigation, and might also be useful for SETI (Search for Extraterrestrial Intelligence)</w:t>
      </w:r>
      <w:r w:rsidR="00A50E7A">
        <w:t>.</w:t>
      </w:r>
      <w:r w:rsidR="00203433">
        <w:t xml:space="preserve"> </w:t>
      </w:r>
    </w:p>
    <w:p w:rsidR="00EA6EC6" w:rsidRDefault="00EA6EC6" w:rsidP="00B57CCF">
      <w:r>
        <w:rPr>
          <w:noProof/>
        </w:rPr>
        <w:drawing>
          <wp:anchor distT="0" distB="0" distL="114300" distR="114300" simplePos="0" relativeHeight="251663360" behindDoc="0" locked="0" layoutInCell="1" allowOverlap="1" wp14:anchorId="2FBF710B" wp14:editId="5E6076A8">
            <wp:simplePos x="0" y="0"/>
            <wp:positionH relativeFrom="column">
              <wp:posOffset>1304386</wp:posOffset>
            </wp:positionH>
            <wp:positionV relativeFrom="paragraph">
              <wp:posOffset>1647921</wp:posOffset>
            </wp:positionV>
            <wp:extent cx="3346893" cy="2518913"/>
            <wp:effectExtent l="19050" t="0" r="5907" b="0"/>
            <wp:wrapNone/>
            <wp:docPr id="15" name="Picture 14" descr="Kepler target 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ler target region.jpg"/>
                    <pic:cNvPicPr/>
                  </pic:nvPicPr>
                  <pic:blipFill>
                    <a:blip r:embed="rId54" cstate="print"/>
                    <a:stretch>
                      <a:fillRect/>
                    </a:stretch>
                  </pic:blipFill>
                  <pic:spPr>
                    <a:xfrm>
                      <a:off x="0" y="0"/>
                      <a:ext cx="3346893" cy="2518913"/>
                    </a:xfrm>
                    <a:prstGeom prst="rect">
                      <a:avLst/>
                    </a:prstGeom>
                  </pic:spPr>
                </pic:pic>
              </a:graphicData>
            </a:graphic>
          </wp:anchor>
        </w:drawing>
      </w:r>
      <w:r w:rsidR="00C64BFE">
        <w:t>The physics of natural (</w:t>
      </w:r>
      <w:proofErr w:type="spellStart"/>
      <w:r w:rsidR="00C64BFE">
        <w:t>non life</w:t>
      </w:r>
      <w:proofErr w:type="spellEnd"/>
      <w:r w:rsidR="00C64BFE">
        <w:t>-based) systems can generate periodic and structured signals. Examples include periodic solar emissions, Jovian Io-related radio emission ‘storms’, pulsar signals, structured signals (Faraday bands</w:t>
      </w:r>
      <w:r w:rsidR="00E152C1">
        <w:fldChar w:fldCharType="begin"/>
      </w:r>
      <w:r w:rsidR="005D186C">
        <w:instrText xml:space="preserve"> XE "</w:instrText>
      </w:r>
      <w:r w:rsidR="005D186C" w:rsidRPr="00E60C12">
        <w:instrText>Faraday bands</w:instrText>
      </w:r>
      <w:r w:rsidR="005D186C">
        <w:instrText xml:space="preserve">" </w:instrText>
      </w:r>
      <w:r w:rsidR="00E152C1">
        <w:fldChar w:fldCharType="end"/>
      </w:r>
      <w:r w:rsidR="00C64BFE">
        <w:t xml:space="preserve">) arising from </w:t>
      </w:r>
      <w:proofErr w:type="spellStart"/>
      <w:r w:rsidR="00C64BFE">
        <w:t>ionospheric</w:t>
      </w:r>
      <w:proofErr w:type="spellEnd"/>
      <w:r w:rsidR="00C64BFE">
        <w:t xml:space="preserve"> effects – and SETI.  </w:t>
      </w:r>
      <w:r>
        <w:t>The Kepler mission searches a very tiny section of the sky, and thus a tiny nearby section of the Milky Way</w:t>
      </w:r>
      <w:r w:rsidR="008722B5">
        <w:t xml:space="preserve"> </w:t>
      </w:r>
      <w:sdt>
        <w:sdtPr>
          <w:id w:val="91202807"/>
          <w:citation/>
        </w:sdtPr>
        <w:sdtContent>
          <w:r w:rsidR="00C476A5">
            <w:fldChar w:fldCharType="begin"/>
          </w:r>
          <w:r w:rsidR="00C476A5">
            <w:instrText xml:space="preserve"> CITATION NAS15 \l 1033 </w:instrText>
          </w:r>
          <w:r w:rsidR="00C476A5">
            <w:fldChar w:fldCharType="separate"/>
          </w:r>
          <w:r w:rsidR="001511D2" w:rsidRPr="001511D2">
            <w:rPr>
              <w:noProof/>
            </w:rPr>
            <w:t>[36]</w:t>
          </w:r>
          <w:r w:rsidR="00C476A5">
            <w:rPr>
              <w:noProof/>
            </w:rPr>
            <w:fldChar w:fldCharType="end"/>
          </w:r>
        </w:sdtContent>
      </w:sdt>
      <w:r w:rsidR="00E152C1">
        <w:fldChar w:fldCharType="begin"/>
      </w:r>
      <w:r w:rsidR="008722B5">
        <w:instrText xml:space="preserve"> REF _Ref412917433 \h </w:instrText>
      </w:r>
      <w:r w:rsidR="00E152C1">
        <w:fldChar w:fldCharType="separate"/>
      </w:r>
      <w:r w:rsidR="00492970">
        <w:rPr>
          <w:b/>
          <w:bCs/>
        </w:rPr>
        <w:t>Error! Reference source not found.</w:t>
      </w:r>
      <w:r w:rsidR="00E152C1">
        <w:fldChar w:fldCharType="end"/>
      </w:r>
      <w:r w:rsidR="00D3074F">
        <w:t xml:space="preserve"> </w:t>
      </w:r>
      <w:r w:rsidR="00C64BFE">
        <w:t xml:space="preserve">The number of </w:t>
      </w:r>
      <w:r>
        <w:t>probable</w:t>
      </w:r>
      <w:r w:rsidR="00C64BFE">
        <w:t xml:space="preserve"> extra-solar planets </w:t>
      </w:r>
      <w:r>
        <w:t>discovered by the Kepler</w:t>
      </w:r>
      <w:r w:rsidR="00E152C1">
        <w:fldChar w:fldCharType="begin"/>
      </w:r>
      <w:r>
        <w:instrText xml:space="preserve"> XE "</w:instrText>
      </w:r>
      <w:r w:rsidRPr="000D0912">
        <w:instrText>Kepler</w:instrText>
      </w:r>
      <w:r>
        <w:instrText xml:space="preserve">" </w:instrText>
      </w:r>
      <w:r w:rsidR="00E152C1">
        <w:fldChar w:fldCharType="end"/>
      </w:r>
      <w:r>
        <w:t xml:space="preserve"> mission alone exceeds 45</w:t>
      </w:r>
      <w:r w:rsidR="00C64BFE">
        <w:t xml:space="preserve">00 in number and </w:t>
      </w:r>
      <w:r>
        <w:t>a significant fraction</w:t>
      </w:r>
      <w:r w:rsidR="00C64BFE">
        <w:t xml:space="preserve"> of these lie in the ‘Goldilocks zone’</w:t>
      </w:r>
      <w:r w:rsidR="00E152C1">
        <w:fldChar w:fldCharType="begin"/>
      </w:r>
      <w:r w:rsidR="005D186C">
        <w:instrText xml:space="preserve"> XE "</w:instrText>
      </w:r>
      <w:r w:rsidR="005D186C" w:rsidRPr="00927429">
        <w:instrText>Gold</w:instrText>
      </w:r>
      <w:r w:rsidR="00D3074F">
        <w:instrText>ilocks zone</w:instrText>
      </w:r>
      <w:r w:rsidR="005D186C">
        <w:instrText xml:space="preserve">" </w:instrText>
      </w:r>
      <w:r w:rsidR="00E152C1">
        <w:fldChar w:fldCharType="end"/>
      </w:r>
      <w:r w:rsidR="00C64BFE">
        <w:t xml:space="preserve"> where life as we know it might prosper.</w:t>
      </w:r>
      <w:r w:rsidR="00F13D6B">
        <w:t xml:space="preserve"> </w:t>
      </w:r>
    </w:p>
    <w:p w:rsidR="00493C63" w:rsidRDefault="00493C63" w:rsidP="00B57CCF"/>
    <w:p w:rsidR="0012642C" w:rsidRDefault="0012642C" w:rsidP="00B57CCF"/>
    <w:p w:rsidR="00EA6EC6" w:rsidRDefault="00EA6EC6" w:rsidP="00B57CCF"/>
    <w:p w:rsidR="00EA6EC6" w:rsidRDefault="00EA6EC6" w:rsidP="00B57CCF"/>
    <w:p w:rsidR="00EA6EC6" w:rsidRDefault="00EA6EC6" w:rsidP="00B57CCF"/>
    <w:p w:rsidR="008722B5" w:rsidRDefault="008722B5" w:rsidP="00B57CCF"/>
    <w:p w:rsidR="00EA6EC6" w:rsidRDefault="004527AB" w:rsidP="00B57CCF">
      <w:r>
        <w:rPr>
          <w:noProof/>
        </w:rPr>
        <w:pict>
          <v:shape id="_x0000_s1036" type="#_x0000_t202" style="position:absolute;margin-left:84pt;margin-top:23.3pt;width:326.25pt;height:32.35pt;z-index:251691008" stroked="f">
            <v:textbox style="mso-fit-shape-to-text:t" inset="0,0,0,0">
              <w:txbxContent>
                <w:p w:rsidR="004527AB" w:rsidRPr="0045022F" w:rsidRDefault="004527AB" w:rsidP="00DC2800">
                  <w:pPr>
                    <w:pStyle w:val="Caption"/>
                    <w:rPr>
                      <w:noProof/>
                      <w:sz w:val="24"/>
                      <w:szCs w:val="24"/>
                    </w:rPr>
                  </w:pPr>
                  <w:bookmarkStart w:id="317" w:name="_Toc413064071"/>
                  <w:bookmarkStart w:id="318" w:name="_Toc414010645"/>
                  <w:r>
                    <w:t xml:space="preserve">Figure </w:t>
                  </w:r>
                  <w:fldSimple w:instr=" SEQ Figure \* ARABIC ">
                    <w:r>
                      <w:rPr>
                        <w:noProof/>
                      </w:rPr>
                      <w:t>26</w:t>
                    </w:r>
                  </w:fldSimple>
                  <w:r>
                    <w:t xml:space="preserve"> </w:t>
                  </w:r>
                  <w:r w:rsidRPr="00344D94">
                    <w:t>The Kepler mission search zone considers a tiny fraction of our galaxy.</w:t>
                  </w:r>
                  <w:bookmarkEnd w:id="317"/>
                  <w:bookmarkEnd w:id="318"/>
                </w:p>
              </w:txbxContent>
            </v:textbox>
          </v:shape>
        </w:pict>
      </w:r>
    </w:p>
    <w:p w:rsidR="008722B5" w:rsidRDefault="008722B5" w:rsidP="00B57CCF"/>
    <w:p w:rsidR="00EA6EC6" w:rsidRDefault="00EA6EC6" w:rsidP="00B57CCF"/>
    <w:p w:rsidR="00EA6EC6" w:rsidRDefault="00F13D6B" w:rsidP="00B57CCF">
      <w:r>
        <w:t xml:space="preserve">Furthermore, life may indeed inhabit artificial </w:t>
      </w:r>
      <w:proofErr w:type="gramStart"/>
      <w:r>
        <w:t>worlds</w:t>
      </w:r>
      <w:proofErr w:type="gramEnd"/>
      <w:r w:rsidR="00E152C1">
        <w:fldChar w:fldCharType="begin"/>
      </w:r>
      <w:r w:rsidR="005D186C">
        <w:instrText xml:space="preserve"> XE "</w:instrText>
      </w:r>
      <w:r w:rsidR="005D186C" w:rsidRPr="00D8355A">
        <w:instrText>artificial worlds</w:instrText>
      </w:r>
      <w:r w:rsidR="005D186C">
        <w:instrText xml:space="preserve">" </w:instrText>
      </w:r>
      <w:r w:rsidR="00E152C1">
        <w:fldChar w:fldCharType="end"/>
      </w:r>
      <w:sdt>
        <w:sdtPr>
          <w:id w:val="32213343"/>
          <w:citation/>
        </w:sdtPr>
        <w:sdtContent>
          <w:r w:rsidR="00E152C1">
            <w:fldChar w:fldCharType="begin"/>
          </w:r>
          <w:r w:rsidR="003677E8">
            <w:instrText xml:space="preserve"> CITATION Roy11 \l 1033  </w:instrText>
          </w:r>
          <w:r w:rsidR="00E152C1">
            <w:fldChar w:fldCharType="separate"/>
          </w:r>
          <w:r w:rsidR="001511D2" w:rsidRPr="001511D2">
            <w:rPr>
              <w:noProof/>
            </w:rPr>
            <w:t>[37]</w:t>
          </w:r>
          <w:r w:rsidR="00E152C1">
            <w:rPr>
              <w:noProof/>
            </w:rPr>
            <w:fldChar w:fldCharType="end"/>
          </w:r>
        </w:sdtContent>
      </w:sdt>
      <w:sdt>
        <w:sdtPr>
          <w:id w:val="32213330"/>
          <w:citation/>
        </w:sdtPr>
        <w:sdtContent>
          <w:r w:rsidR="00E152C1">
            <w:fldChar w:fldCharType="begin"/>
          </w:r>
          <w:r w:rsidR="003677E8">
            <w:instrText xml:space="preserve"> CITATION Fie131 \l 1033  </w:instrText>
          </w:r>
          <w:r w:rsidR="00E152C1">
            <w:fldChar w:fldCharType="separate"/>
          </w:r>
          <w:r w:rsidR="001511D2" w:rsidRPr="001511D2">
            <w:rPr>
              <w:noProof/>
            </w:rPr>
            <w:t>[38]</w:t>
          </w:r>
          <w:r w:rsidR="00E152C1">
            <w:rPr>
              <w:noProof/>
            </w:rPr>
            <w:fldChar w:fldCharType="end"/>
          </w:r>
        </w:sdtContent>
      </w:sdt>
      <w:r>
        <w:t>.  Thus</w:t>
      </w:r>
      <w:r w:rsidR="00C64BFE">
        <w:t xml:space="preserve"> as Seth </w:t>
      </w:r>
      <w:proofErr w:type="spellStart"/>
      <w:r w:rsidR="00C64BFE">
        <w:t>S</w:t>
      </w:r>
      <w:r w:rsidR="00322F0F">
        <w:t>hostak</w:t>
      </w:r>
      <w:proofErr w:type="spellEnd"/>
      <w:r w:rsidR="00C64BFE">
        <w:t xml:space="preserve"> said, “…</w:t>
      </w:r>
      <w:r w:rsidR="00C64BFE" w:rsidRPr="00C64BFE">
        <w:t xml:space="preserve">the broader point is that we now know two things that we didn’t know 20 years ago. First </w:t>
      </w:r>
      <w:proofErr w:type="gramStart"/>
      <w:r w:rsidR="00C64BFE" w:rsidRPr="00C64BFE">
        <w:t xml:space="preserve">that </w:t>
      </w:r>
      <w:r w:rsidR="00C64BFE" w:rsidRPr="00C64BFE">
        <w:lastRenderedPageBreak/>
        <w:t>planets</w:t>
      </w:r>
      <w:proofErr w:type="gramEnd"/>
      <w:r w:rsidR="00C64BFE" w:rsidRPr="00C64BFE">
        <w:t>, including ones that might be like Earth, are incredibly plentiful in the visible universe. There could be a billion trillion cousins of our world. Second, life got started on Earth very early.</w:t>
      </w:r>
      <w:r w:rsidR="00C64BFE">
        <w:t>”</w:t>
      </w:r>
      <w:r w:rsidR="00203433">
        <w:t xml:space="preserve">  </w:t>
      </w:r>
      <w:r w:rsidR="008722B5">
        <w:t>Of course, coincident transmission and reception of radio signals from different solar systems requires degrees of proximity in both space and cultural level.</w:t>
      </w:r>
      <w:r w:rsidR="008722B5">
        <w:rPr>
          <w:rStyle w:val="FootnoteReference"/>
        </w:rPr>
        <w:footnoteReference w:id="4"/>
      </w:r>
      <w:r w:rsidR="008722B5">
        <w:t xml:space="preserve">  </w:t>
      </w:r>
      <w:r w:rsidR="00203433">
        <w:t>Meanwhile, the rich physics of the universe provides many opportunities to detect and study weak signals</w:t>
      </w:r>
      <w:r w:rsidR="00EA6EC6">
        <w:t>.</w:t>
      </w:r>
    </w:p>
    <w:p w:rsidR="00C64BFE" w:rsidRPr="00B57CCF" w:rsidRDefault="00C64BFE" w:rsidP="00B57CCF">
      <w:r>
        <w:t>The applicability of RASDR to SETI</w:t>
      </w:r>
      <w:r w:rsidR="00F13D6B">
        <w:t xml:space="preserve"> activities</w:t>
      </w:r>
      <w:r>
        <w:t xml:space="preserve"> has been </w:t>
      </w:r>
      <w:proofErr w:type="gramStart"/>
      <w:r>
        <w:t>noted</w:t>
      </w:r>
      <w:proofErr w:type="gramEnd"/>
      <w:sdt>
        <w:sdtPr>
          <w:id w:val="32213329"/>
          <w:citation/>
        </w:sdtPr>
        <w:sdtContent>
          <w:r w:rsidR="00E152C1">
            <w:fldChar w:fldCharType="begin"/>
          </w:r>
          <w:r w:rsidR="003677E8">
            <w:instrText xml:space="preserve"> CITATION Fil13 \l 1033  </w:instrText>
          </w:r>
          <w:r w:rsidR="00E152C1">
            <w:fldChar w:fldCharType="separate"/>
          </w:r>
          <w:r w:rsidR="001511D2" w:rsidRPr="001511D2">
            <w:rPr>
              <w:noProof/>
            </w:rPr>
            <w:t>[39]</w:t>
          </w:r>
          <w:r w:rsidR="00E152C1">
            <w:rPr>
              <w:noProof/>
            </w:rPr>
            <w:fldChar w:fldCharType="end"/>
          </w:r>
        </w:sdtContent>
      </w:sdt>
      <w:r>
        <w:t>, and successful detection of signals from intelligent non-human life will probably one day be accomplished.</w:t>
      </w:r>
    </w:p>
    <w:p w:rsidR="00BA07A7" w:rsidRPr="008722B5" w:rsidRDefault="00BA07A7">
      <w:pPr>
        <w:rPr>
          <w:bCs/>
        </w:rPr>
      </w:pPr>
    </w:p>
    <w:p w:rsidR="008722B5" w:rsidRDefault="008722B5">
      <w:pPr>
        <w:rPr>
          <w:rFonts w:asciiTheme="majorHAnsi" w:eastAsiaTheme="majorEastAsia" w:hAnsiTheme="majorHAnsi" w:cstheme="majorBidi"/>
          <w:b/>
          <w:bCs/>
          <w:color w:val="365F91" w:themeColor="accent1" w:themeShade="BF"/>
          <w:sz w:val="28"/>
          <w:szCs w:val="28"/>
        </w:rPr>
      </w:pPr>
      <w:r>
        <w:br w:type="page"/>
      </w:r>
    </w:p>
    <w:p w:rsidR="008722B5" w:rsidRDefault="008722B5">
      <w:pPr>
        <w:rPr>
          <w:rFonts w:asciiTheme="majorHAnsi" w:eastAsiaTheme="majorEastAsia" w:hAnsiTheme="majorHAnsi" w:cstheme="majorBidi"/>
          <w:b/>
          <w:bCs/>
          <w:color w:val="365F91" w:themeColor="accent1" w:themeShade="BF"/>
          <w:sz w:val="28"/>
          <w:szCs w:val="28"/>
        </w:rPr>
      </w:pPr>
    </w:p>
    <w:p w:rsidR="00476CF8" w:rsidRDefault="00476CF8" w:rsidP="00B75A65">
      <w:pPr>
        <w:pStyle w:val="Heading1"/>
      </w:pPr>
      <w:bookmarkStart w:id="319" w:name="_Toc414010608"/>
      <w:r>
        <w:t>Appendices</w:t>
      </w:r>
      <w:bookmarkEnd w:id="319"/>
      <w:r>
        <w:t xml:space="preserve">  </w:t>
      </w:r>
    </w:p>
    <w:p w:rsidR="008722B5" w:rsidRDefault="008722B5">
      <w:pPr>
        <w:rPr>
          <w:rFonts w:asciiTheme="majorHAnsi" w:eastAsiaTheme="majorEastAsia" w:hAnsiTheme="majorHAnsi" w:cstheme="majorBidi"/>
          <w:b/>
          <w:bCs/>
          <w:color w:val="4F81BD" w:themeColor="accent1"/>
          <w:sz w:val="26"/>
          <w:szCs w:val="26"/>
        </w:rPr>
      </w:pPr>
    </w:p>
    <w:p w:rsidR="00780452" w:rsidRPr="00780452" w:rsidRDefault="008722B5" w:rsidP="00B75A65">
      <w:pPr>
        <w:pStyle w:val="Heading2"/>
      </w:pPr>
      <w:bookmarkStart w:id="320" w:name="_Toc414010609"/>
      <w:r>
        <w:t xml:space="preserve">RASDR </w:t>
      </w:r>
      <w:r w:rsidR="00780452">
        <w:t>Drivers</w:t>
      </w:r>
      <w:bookmarkEnd w:id="320"/>
    </w:p>
    <w:p w:rsidR="00512C8A" w:rsidRDefault="00512C8A" w:rsidP="00512C8A">
      <w:r>
        <w:t xml:space="preserve">We are now testing Microsoft signed drivers.  It is likely that they will soon download automatically.  The first time that the RASDR USB connection is made with the SARA firmware image installed, Windows will search for the matching </w:t>
      </w:r>
      <w:r w:rsidRPr="00512C8A">
        <w:t xml:space="preserve">SARA Vendor and Product IDs </w:t>
      </w:r>
      <w:r>
        <w:t>VID/PID. If it does not find a suitable driver, then you will need to direct Windows to use one of the.inf files from the following link:</w:t>
      </w:r>
    </w:p>
    <w:p w:rsidR="00512C8A" w:rsidRDefault="004527AB" w:rsidP="00512C8A">
      <w:pPr>
        <w:pStyle w:val="Heading3"/>
      </w:pPr>
      <w:hyperlink r:id="rId55" w:tgtFrame="_blank" w:history="1">
        <w:bookmarkStart w:id="321" w:name="_Toc414010610"/>
        <w:r w:rsidR="00512C8A">
          <w:rPr>
            <w:rStyle w:val="Hyperlink"/>
          </w:rPr>
          <w:t>https://github.com/myriadrf/RASDR/blob/master/DigiRED/driver/digired-windows.zip?raw=true</w:t>
        </w:r>
        <w:bookmarkEnd w:id="321"/>
      </w:hyperlink>
    </w:p>
    <w:p w:rsidR="00512C8A" w:rsidRDefault="00512C8A" w:rsidP="00512C8A">
      <w:r>
        <w:t xml:space="preserve"> </w:t>
      </w:r>
    </w:p>
    <w:p w:rsidR="00512C8A" w:rsidRDefault="00512C8A" w:rsidP="00512C8A">
      <w:r>
        <w:t>You need to download the correct (</w:t>
      </w:r>
      <w:proofErr w:type="spellStart"/>
      <w:proofErr w:type="gramStart"/>
      <w:r>
        <w:t>inf</w:t>
      </w:r>
      <w:proofErr w:type="spellEnd"/>
      <w:proofErr w:type="gramEnd"/>
      <w:r>
        <w:t>) driver for your machine to a convenient place on your machine. This location is then used for the Windows driver search process.</w:t>
      </w:r>
    </w:p>
    <w:p w:rsidR="00512C8A" w:rsidRDefault="00512C8A" w:rsidP="00512C8A">
      <w:r>
        <w:t>This step will not be needed once Windows is aware of the association of our assigned VID/PID with the Cypress driver.</w:t>
      </w:r>
    </w:p>
    <w:p w:rsidR="00512C8A" w:rsidRPr="00512C8A" w:rsidRDefault="00512C8A"/>
    <w:p w:rsidR="00476CF8" w:rsidRDefault="00476CF8" w:rsidP="00B75A65">
      <w:pPr>
        <w:pStyle w:val="Heading2"/>
      </w:pPr>
      <w:bookmarkStart w:id="322" w:name="_Toc414010611"/>
      <w:r w:rsidRPr="00476CF8">
        <w:t>Troubleshooting</w:t>
      </w:r>
      <w:bookmarkEnd w:id="322"/>
      <w:r w:rsidRPr="00476CF8">
        <w:t xml:space="preserve"> </w:t>
      </w:r>
    </w:p>
    <w:p w:rsidR="000170A9" w:rsidRDefault="000170A9" w:rsidP="000170A9"/>
    <w:p w:rsidR="000170A9" w:rsidRDefault="000170A9" w:rsidP="000170A9">
      <w:r>
        <w:t>It is recommended that the new user read (at least) the contents</w:t>
      </w:r>
      <w:r w:rsidR="007B2FAB">
        <w:t xml:space="preserve"> and Chapter 1</w:t>
      </w:r>
      <w:r>
        <w:t xml:space="preserve"> of this Guide.  The FAQs may prove helpful</w:t>
      </w:r>
      <w:r w:rsidR="007B2FAB">
        <w:t>.</w:t>
      </w:r>
    </w:p>
    <w:p w:rsidR="007B2FAB" w:rsidRPr="000170A9" w:rsidRDefault="00512C8A" w:rsidP="000170A9">
      <w:r>
        <w:t xml:space="preserve">A very few users may </w:t>
      </w:r>
      <w:r w:rsidR="007B2FAB">
        <w:t xml:space="preserve">skip the README </w:t>
      </w:r>
      <w:r>
        <w:t xml:space="preserve">First </w:t>
      </w:r>
      <w:r w:rsidR="007B2FAB">
        <w:t>(Chapter 1). This contains useful sources of information and specific links to the RASDR Users Group and other RASDR support groups, as well as email addresses for users with specific questions.</w:t>
      </w:r>
    </w:p>
    <w:p w:rsidR="008722B5" w:rsidRDefault="008722B5">
      <w:pPr>
        <w:rPr>
          <w:rFonts w:asciiTheme="majorHAnsi" w:eastAsiaTheme="majorEastAsia" w:hAnsiTheme="majorHAnsi" w:cstheme="majorBidi"/>
          <w:b/>
          <w:bCs/>
          <w:color w:val="4F81BD" w:themeColor="accent1"/>
          <w:sz w:val="26"/>
          <w:szCs w:val="26"/>
        </w:rPr>
      </w:pPr>
      <w:r>
        <w:br w:type="page"/>
      </w:r>
    </w:p>
    <w:p w:rsidR="00476CF8" w:rsidRDefault="00476CF8" w:rsidP="00B75A65">
      <w:pPr>
        <w:pStyle w:val="Heading2"/>
      </w:pPr>
      <w:bookmarkStart w:id="323" w:name="_Toc414010612"/>
      <w:r w:rsidRPr="00476CF8">
        <w:lastRenderedPageBreak/>
        <w:t>General</w:t>
      </w:r>
      <w:r w:rsidR="00780452">
        <w:t xml:space="preserve"> and Frequently-Asked</w:t>
      </w:r>
      <w:r w:rsidRPr="00476CF8">
        <w:t xml:space="preserve"> Questions</w:t>
      </w:r>
      <w:r>
        <w:t xml:space="preserve"> (FAQs</w:t>
      </w:r>
      <w:r w:rsidR="00E152C1">
        <w:fldChar w:fldCharType="begin"/>
      </w:r>
      <w:r w:rsidR="000170A9">
        <w:instrText xml:space="preserve"> XE "</w:instrText>
      </w:r>
      <w:r w:rsidR="000170A9" w:rsidRPr="00180849">
        <w:instrText>FAQs</w:instrText>
      </w:r>
      <w:r w:rsidR="000170A9">
        <w:instrText xml:space="preserve">" </w:instrText>
      </w:r>
      <w:r w:rsidR="00E152C1">
        <w:fldChar w:fldCharType="end"/>
      </w:r>
      <w:r>
        <w:t>)</w:t>
      </w:r>
      <w:bookmarkEnd w:id="323"/>
    </w:p>
    <w:p w:rsidR="00A50E7A" w:rsidRPr="00A50E7A" w:rsidRDefault="00A50E7A" w:rsidP="00A50E7A"/>
    <w:p w:rsidR="0091164F" w:rsidRDefault="0091164F" w:rsidP="0091164F">
      <w:r>
        <w:t>Q: Will RASDR work using USB2 cables/connectivity</w:t>
      </w:r>
      <w:r w:rsidR="00E152C1">
        <w:fldChar w:fldCharType="begin"/>
      </w:r>
      <w:r>
        <w:instrText xml:space="preserve"> XE "</w:instrText>
      </w:r>
      <w:r w:rsidRPr="00441DD4">
        <w:instrText>USB2 cables/connectivity</w:instrText>
      </w:r>
      <w:r>
        <w:instrText xml:space="preserve">" </w:instrText>
      </w:r>
      <w:r w:rsidR="00E152C1">
        <w:fldChar w:fldCharType="end"/>
      </w:r>
      <w:r w:rsidR="00512C8A">
        <w:t>?</w:t>
      </w:r>
    </w:p>
    <w:p w:rsidR="0091164F" w:rsidRDefault="0091164F" w:rsidP="0091164F">
      <w:r>
        <w:t xml:space="preserve">A: Yes, but with reduced bandwidth. </w:t>
      </w:r>
      <w:r w:rsidRPr="0091164F">
        <w:t xml:space="preserve">An adaptor can be added to permit USB3 input, but not all such </w:t>
      </w:r>
      <w:r>
        <w:t xml:space="preserve">USB2/USB3 </w:t>
      </w:r>
      <w:r w:rsidRPr="0091164F">
        <w:t>adaptors</w:t>
      </w:r>
      <w:r w:rsidR="00E152C1">
        <w:fldChar w:fldCharType="begin"/>
      </w:r>
      <w:r>
        <w:instrText xml:space="preserve"> XE "</w:instrText>
      </w:r>
      <w:r w:rsidRPr="00A90042">
        <w:instrText>USB2/USB3 adaptors</w:instrText>
      </w:r>
      <w:r>
        <w:instrText xml:space="preserve">" </w:instrText>
      </w:r>
      <w:r w:rsidR="00E152C1">
        <w:fldChar w:fldCharType="end"/>
      </w:r>
      <w:r w:rsidRPr="0091164F">
        <w:t xml:space="preserve"> are equivalent, since different chipsets are used by different vendors.  For desktop PCs, good results have been obtained with the </w:t>
      </w:r>
      <w:proofErr w:type="spellStart"/>
      <w:r w:rsidRPr="0091164F">
        <w:t>Konig</w:t>
      </w:r>
      <w:proofErr w:type="spellEnd"/>
      <w:r w:rsidRPr="0091164F">
        <w:t xml:space="preserve"> Electronic CMP-PCIE2USB3 </w:t>
      </w:r>
      <w:proofErr w:type="spellStart"/>
      <w:r w:rsidRPr="0091164F">
        <w:t>pci</w:t>
      </w:r>
      <w:proofErr w:type="spellEnd"/>
      <w:r w:rsidRPr="0091164F">
        <w:t xml:space="preserve"> express card with the </w:t>
      </w:r>
      <w:proofErr w:type="spellStart"/>
      <w:r w:rsidRPr="0091164F">
        <w:t>the</w:t>
      </w:r>
      <w:proofErr w:type="spellEnd"/>
      <w:r w:rsidRPr="0091164F">
        <w:t xml:space="preserve"> NEC/</w:t>
      </w:r>
      <w:proofErr w:type="spellStart"/>
      <w:r w:rsidRPr="0091164F">
        <w:t>Renesas</w:t>
      </w:r>
      <w:proofErr w:type="spellEnd"/>
      <w:r w:rsidRPr="0091164F">
        <w:t xml:space="preserve"> UPD720202 chipset, available from Amazon for about $36.</w:t>
      </w:r>
      <w:r>
        <w:t xml:space="preserve">  An </w:t>
      </w:r>
      <w:r w:rsidRPr="0091164F">
        <w:t>ASUS u3s6 PCIE</w:t>
      </w:r>
      <w:r>
        <w:t xml:space="preserve"> didn’t work well. An </w:t>
      </w:r>
      <w:proofErr w:type="spellStart"/>
      <w:r>
        <w:t>Inatec</w:t>
      </w:r>
      <w:r w:rsidR="000C7032">
        <w:t>k</w:t>
      </w:r>
      <w:proofErr w:type="spellEnd"/>
      <w:r w:rsidR="000C7032">
        <w:t xml:space="preserve"> </w:t>
      </w:r>
      <w:r w:rsidR="000C7032" w:rsidRPr="000C7032">
        <w:t>KT4007</w:t>
      </w:r>
      <w:r w:rsidR="000C7032">
        <w:t xml:space="preserve"> board functioned well in tests.</w:t>
      </w:r>
    </w:p>
    <w:p w:rsidR="000C7032" w:rsidRDefault="000C7032" w:rsidP="0091164F"/>
    <w:p w:rsidR="000C7032" w:rsidRDefault="000C7032" w:rsidP="0091164F">
      <w:r>
        <w:t>Q:  May I use an old computer</w:t>
      </w:r>
      <w:r w:rsidR="00E152C1">
        <w:fldChar w:fldCharType="begin"/>
      </w:r>
      <w:r w:rsidR="00AA66DF">
        <w:instrText xml:space="preserve"> XE "</w:instrText>
      </w:r>
      <w:r w:rsidR="00AA66DF" w:rsidRPr="003E6973">
        <w:instrText>old computer</w:instrText>
      </w:r>
      <w:r w:rsidR="00AA66DF">
        <w:instrText xml:space="preserve">" </w:instrText>
      </w:r>
      <w:r w:rsidR="00E152C1">
        <w:fldChar w:fldCharType="end"/>
      </w:r>
      <w:r>
        <w:t>?</w:t>
      </w:r>
    </w:p>
    <w:p w:rsidR="0091164F" w:rsidRDefault="000C7032" w:rsidP="0091164F">
      <w:r>
        <w:t>A: O</w:t>
      </w:r>
      <w:r w:rsidR="0091164F">
        <w:t>lder computers that don’t have graphics GL capability</w:t>
      </w:r>
      <w:r w:rsidR="00E152C1">
        <w:fldChar w:fldCharType="begin"/>
      </w:r>
      <w:r>
        <w:instrText xml:space="preserve"> XE "</w:instrText>
      </w:r>
      <w:r w:rsidRPr="00DB5268">
        <w:instrText>graphics GL capability</w:instrText>
      </w:r>
      <w:r>
        <w:instrText xml:space="preserve">" </w:instrText>
      </w:r>
      <w:r w:rsidR="00E152C1">
        <w:fldChar w:fldCharType="end"/>
      </w:r>
      <w:r w:rsidR="0091164F">
        <w:t xml:space="preserve"> may need to be updated.</w:t>
      </w:r>
      <w:r>
        <w:t xml:space="preserve"> </w:t>
      </w:r>
      <w:proofErr w:type="spellStart"/>
      <w:r>
        <w:t>Nvidia</w:t>
      </w:r>
      <w:proofErr w:type="spellEnd"/>
      <w:r>
        <w:t xml:space="preserve"> graphics cards made after 2009 are probably OK.</w:t>
      </w:r>
    </w:p>
    <w:p w:rsidR="000C7032" w:rsidRDefault="000C7032" w:rsidP="0091164F"/>
    <w:p w:rsidR="000C7032" w:rsidRDefault="0091164F" w:rsidP="0091164F">
      <w:r>
        <w:t>Q: How do I avoid Excel files</w:t>
      </w:r>
      <w:r w:rsidR="00E152C1">
        <w:fldChar w:fldCharType="begin"/>
      </w:r>
      <w:r>
        <w:instrText xml:space="preserve"> XE "</w:instrText>
      </w:r>
      <w:r w:rsidRPr="00C52921">
        <w:instrText>Excel files</w:instrText>
      </w:r>
      <w:r>
        <w:instrText xml:space="preserve">" </w:instrText>
      </w:r>
      <w:r w:rsidR="00E152C1">
        <w:fldChar w:fldCharType="end"/>
      </w:r>
      <w:r>
        <w:t xml:space="preserve"> becoming large and unmanageable?</w:t>
      </w:r>
    </w:p>
    <w:p w:rsidR="0091164F" w:rsidRDefault="0091164F" w:rsidP="0091164F">
      <w:r>
        <w:t xml:space="preserve">A: Set the file </w:t>
      </w:r>
      <w:r w:rsidR="007B2FAB">
        <w:t>“</w:t>
      </w:r>
      <w:r>
        <w:t>save spectral span</w:t>
      </w:r>
      <w:r w:rsidR="00E152C1">
        <w:fldChar w:fldCharType="begin"/>
      </w:r>
      <w:r w:rsidR="007B2FAB">
        <w:instrText xml:space="preserve"> XE "</w:instrText>
      </w:r>
      <w:r w:rsidR="007B2FAB" w:rsidRPr="00646654">
        <w:instrText>save spectral span</w:instrText>
      </w:r>
      <w:r w:rsidR="007B2FAB">
        <w:instrText xml:space="preserve">" </w:instrText>
      </w:r>
      <w:r w:rsidR="00E152C1">
        <w:fldChar w:fldCharType="end"/>
      </w:r>
      <w:r w:rsidR="007B2FAB">
        <w:t>”</w:t>
      </w:r>
      <w:r w:rsidR="00E152C1">
        <w:fldChar w:fldCharType="begin"/>
      </w:r>
      <w:r>
        <w:instrText xml:space="preserve"> XE "</w:instrText>
      </w:r>
      <w:r w:rsidRPr="00C52921">
        <w:instrText>spectral span</w:instrText>
      </w:r>
      <w:r>
        <w:instrText xml:space="preserve">" </w:instrText>
      </w:r>
      <w:r w:rsidR="00E152C1">
        <w:fldChar w:fldCharType="end"/>
      </w:r>
      <w:r>
        <w:t xml:space="preserve"> to a subset of the displayed BW. </w:t>
      </w:r>
      <w:r w:rsidRPr="0091164F">
        <w:t>The display FFT span</w:t>
      </w:r>
      <w:r w:rsidR="00E152C1">
        <w:fldChar w:fldCharType="begin"/>
      </w:r>
      <w:r w:rsidR="00D0435F">
        <w:instrText xml:space="preserve"> XE "</w:instrText>
      </w:r>
      <w:r w:rsidR="00D0435F" w:rsidRPr="00933150">
        <w:instrText>display FFT span</w:instrText>
      </w:r>
      <w:r w:rsidR="00D0435F">
        <w:instrText xml:space="preserve">" </w:instrText>
      </w:r>
      <w:r w:rsidR="00E152C1">
        <w:fldChar w:fldCharType="end"/>
      </w:r>
      <w:r w:rsidRPr="0091164F">
        <w:t xml:space="preserve"> is intended to be a way to zero in on a narrow portion of the bandwidth. It is used to obtain a smaller number of columns on the output FFT file. This is done by selecting the option on the file setup screen. The setting of the span to match the sample rate is intended to prevent displaying meaningless data.</w:t>
      </w:r>
    </w:p>
    <w:p w:rsidR="00F17339" w:rsidRDefault="00F17339" w:rsidP="00F17339"/>
    <w:p w:rsidR="00F17339" w:rsidRDefault="00F17339" w:rsidP="00F17339">
      <w:r>
        <w:t xml:space="preserve">Q:  </w:t>
      </w:r>
      <w:r w:rsidRPr="00F17339">
        <w:t>How significant is the Do</w:t>
      </w:r>
      <w:r>
        <w:t>ppler shift for H1 measurements</w:t>
      </w:r>
      <w:r>
        <w:fldChar w:fldCharType="begin"/>
      </w:r>
      <w:r>
        <w:instrText xml:space="preserve"> XE "</w:instrText>
      </w:r>
      <w:r w:rsidRPr="003E6973">
        <w:instrText>old computer</w:instrText>
      </w:r>
      <w:r>
        <w:instrText xml:space="preserve">" </w:instrText>
      </w:r>
      <w:r>
        <w:fldChar w:fldCharType="end"/>
      </w:r>
      <w:r>
        <w:t>?</w:t>
      </w:r>
    </w:p>
    <w:p w:rsidR="00F17339" w:rsidRDefault="00F17339" w:rsidP="00F17339">
      <w:r>
        <w:t>A: We see signals from neutral hydrogen atoms (H1 emission) at different frequencies. All those H1 sources are in motion, and a good rule of thumb is to examine the velocity Doppler shift over a 1.5MHz section of spectrum.  One can compute the velocity v for a given frequency from the Doppler shift:</w:t>
      </w:r>
    </w:p>
    <w:p w:rsidR="00F17339" w:rsidRDefault="004527AB" w:rsidP="00F17339">
      <m:oMathPara>
        <m:oMath>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∆f/f</m:t>
          </m:r>
        </m:oMath>
      </m:oMathPara>
    </w:p>
    <w:p w:rsidR="00F17339" w:rsidRDefault="00F17339" w:rsidP="00F17339">
      <w:proofErr w:type="gramStart"/>
      <w:r>
        <w:t>where</w:t>
      </w:r>
      <w:proofErr w:type="gramEnd"/>
      <w:r>
        <w:t xml:space="preserve"> </w:t>
      </w:r>
      <m:oMath>
        <m:r>
          <w:rPr>
            <w:rFonts w:ascii="Cambria Math" w:hAnsi="Cambria Math"/>
          </w:rPr>
          <m:t>v</m:t>
        </m:r>
      </m:oMath>
      <w:r>
        <w:t xml:space="preserve"> is the velocity in question, </w:t>
      </w:r>
      <m:oMath>
        <m:r>
          <w:rPr>
            <w:rFonts w:ascii="Cambria Math" w:hAnsi="Cambria Math"/>
          </w:rPr>
          <m:t>c</m:t>
        </m:r>
      </m:oMath>
      <w:r>
        <w:t xml:space="preserve"> is light speed (3e8)m/s, </w:t>
      </w:r>
      <m:oMath>
        <m:r>
          <w:rPr>
            <w:rFonts w:ascii="Cambria Math" w:hAnsi="Cambria Math"/>
          </w:rPr>
          <m:t>∆f</m:t>
        </m:r>
      </m:oMath>
      <w:r>
        <w:t xml:space="preserve"> is the frequency range (1.5e6)Hz, and </w:t>
      </w:r>
      <m:oMath>
        <m:r>
          <w:rPr>
            <w:rFonts w:ascii="Cambria Math" w:hAnsi="Cambria Math"/>
          </w:rPr>
          <m:t>f</m:t>
        </m:r>
      </m:oMath>
      <w:r>
        <w:t xml:space="preserve"> is 1.42e9 Hz.</w:t>
      </w:r>
    </w:p>
    <w:p w:rsidR="00F17339" w:rsidRDefault="00F17339" w:rsidP="00F17339">
      <w:r>
        <w:t xml:space="preserve">This gives </w:t>
      </w:r>
      <m:oMath>
        <m:r>
          <w:rPr>
            <w:rFonts w:ascii="Cambria Math" w:hAnsi="Cambria Math"/>
          </w:rPr>
          <m:t>v</m:t>
        </m:r>
      </m:oMath>
      <w:r>
        <w:t xml:space="preserve"> = 316km/s, so the conversion factor is 3.16km/s per 1.5MHz.</w:t>
      </w:r>
    </w:p>
    <w:p w:rsidR="00F17339" w:rsidRDefault="00F17339" w:rsidP="00F17339"/>
    <w:p w:rsidR="00F17339" w:rsidRDefault="00F17339" w:rsidP="00D5113C">
      <w:r>
        <w:t xml:space="preserve">Q:  </w:t>
      </w:r>
      <w:r w:rsidR="00D5113C">
        <w:t xml:space="preserve">I am thinking about adding an RASDR2 that you describe and another antenna, probably a dish with much larger aperture.   Other than the limitation you mention about SPCY (5kHz spectra mode bandwidth) How do you think it will compare with the </w:t>
      </w:r>
      <w:proofErr w:type="gramStart"/>
      <w:r w:rsidR="00D5113C">
        <w:t xml:space="preserve">RASDR2 </w:t>
      </w:r>
      <w:proofErr w:type="gramEnd"/>
      <w:r>
        <w:fldChar w:fldCharType="begin"/>
      </w:r>
      <w:r>
        <w:instrText xml:space="preserve"> XE "</w:instrText>
      </w:r>
      <w:r w:rsidRPr="003E6973">
        <w:instrText>old computer</w:instrText>
      </w:r>
      <w:r>
        <w:instrText xml:space="preserve">" </w:instrText>
      </w:r>
      <w:r>
        <w:fldChar w:fldCharType="end"/>
      </w:r>
      <w:r>
        <w:t>?</w:t>
      </w:r>
    </w:p>
    <w:p w:rsidR="00F17339" w:rsidRDefault="00F17339" w:rsidP="00D5113C">
      <w:r>
        <w:t xml:space="preserve">A: </w:t>
      </w:r>
      <w:r w:rsidR="00D5113C">
        <w:t xml:space="preserve">I like both instruments. SPCY is a great special-purpose instrument and if you want to take H1 spectra, then it's the way to go.  But RASDR2 can be reconfigured by software to do a variety of things.  I hope that you will work with us on some creative projects. I've an interest in SETI and have stressed its importance to TVIW.  Paul Shuck and I worked together on one of these talks -- </w:t>
      </w:r>
      <w:hyperlink r:id="rId56" w:history="1">
        <w:r w:rsidR="00D5113C" w:rsidRPr="00FA6F0A">
          <w:rPr>
            <w:rStyle w:val="Hyperlink"/>
          </w:rPr>
          <w:t>https://www.youtube.com/watch?v=Ci4cwZtub5U</w:t>
        </w:r>
      </w:hyperlink>
      <w:r>
        <w:t>.</w:t>
      </w:r>
    </w:p>
    <w:p w:rsidR="00F17339" w:rsidRDefault="00F17339" w:rsidP="00F17339"/>
    <w:p w:rsidR="00F17339" w:rsidRDefault="00F17339" w:rsidP="00D5113C">
      <w:r>
        <w:t xml:space="preserve">Q:  </w:t>
      </w:r>
      <w:r w:rsidR="00D5113C">
        <w:t xml:space="preserve">I realize that is a very open ended question but I am thinking about stability of the oscillators to do RA as well as ability to do good radio astronomy and overall ease of use for someone who is not good with software and no programming </w:t>
      </w:r>
      <w:proofErr w:type="gramStart"/>
      <w:r w:rsidR="00D5113C">
        <w:t xml:space="preserve">ability </w:t>
      </w:r>
      <w:proofErr w:type="gramEnd"/>
      <w:r>
        <w:fldChar w:fldCharType="begin"/>
      </w:r>
      <w:r>
        <w:instrText xml:space="preserve"> XE "</w:instrText>
      </w:r>
      <w:r w:rsidRPr="003E6973">
        <w:instrText>old computer</w:instrText>
      </w:r>
      <w:r>
        <w:instrText xml:space="preserve">" </w:instrText>
      </w:r>
      <w:r>
        <w:fldChar w:fldCharType="end"/>
      </w:r>
      <w:r>
        <w:t>?</w:t>
      </w:r>
    </w:p>
    <w:p w:rsidR="00F17339" w:rsidRDefault="00F17339" w:rsidP="00D5113C">
      <w:r>
        <w:t xml:space="preserve">A: </w:t>
      </w:r>
      <w:r w:rsidR="00D5113C">
        <w:t xml:space="preserve">RASDR2 has a very stable TCXO.  In addition, it has an SMA connector to connect to an external GPS-stabilized frequency reference.  These GPS-stabilized sources are available from </w:t>
      </w:r>
      <w:proofErr w:type="spellStart"/>
      <w:r w:rsidR="00D5113C">
        <w:t>ebay</w:t>
      </w:r>
      <w:proofErr w:type="spellEnd"/>
      <w:r w:rsidR="00D5113C">
        <w:t xml:space="preserve">.  The old ones used Trimble GPS and were about $300 but the new ones (TCXO or </w:t>
      </w:r>
      <w:proofErr w:type="spellStart"/>
      <w:r w:rsidR="00D5113C">
        <w:t>Rb</w:t>
      </w:r>
      <w:proofErr w:type="spellEnd"/>
      <w:r w:rsidR="00D5113C">
        <w:t xml:space="preserve"> clock versions) appear to be about $140.  I haven't used them, but we stabilized to the NRAO facility clock last year for measurements at the SARA meeting</w:t>
      </w:r>
      <w:r>
        <w:t>.</w:t>
      </w:r>
    </w:p>
    <w:p w:rsidR="00F17339" w:rsidRDefault="00F17339" w:rsidP="00F17339"/>
    <w:p w:rsidR="00F17339" w:rsidRDefault="00F17339" w:rsidP="00C658A6">
      <w:r>
        <w:t xml:space="preserve">Q:  </w:t>
      </w:r>
      <w:r w:rsidR="00C658A6">
        <w:t xml:space="preserve">Does the </w:t>
      </w:r>
      <w:proofErr w:type="spellStart"/>
      <w:r w:rsidR="00C658A6">
        <w:t>RASDRviewer</w:t>
      </w:r>
      <w:proofErr w:type="spellEnd"/>
      <w:r w:rsidR="00C658A6">
        <w:t xml:space="preserve"> have the math programs to do FFT analysis in it or does it access the math software come from some other </w:t>
      </w:r>
      <w:proofErr w:type="gramStart"/>
      <w:r w:rsidR="00C658A6">
        <w:t xml:space="preserve">site </w:t>
      </w:r>
      <w:proofErr w:type="gramEnd"/>
      <w:r>
        <w:fldChar w:fldCharType="begin"/>
      </w:r>
      <w:r>
        <w:instrText xml:space="preserve"> XE "</w:instrText>
      </w:r>
      <w:r w:rsidRPr="003E6973">
        <w:instrText>old computer</w:instrText>
      </w:r>
      <w:r>
        <w:instrText xml:space="preserve">" </w:instrText>
      </w:r>
      <w:r>
        <w:fldChar w:fldCharType="end"/>
      </w:r>
      <w:r>
        <w:t>?</w:t>
      </w:r>
    </w:p>
    <w:p w:rsidR="00F17339" w:rsidRDefault="00F17339" w:rsidP="00F17339">
      <w:r>
        <w:t xml:space="preserve">A: </w:t>
      </w:r>
      <w:r w:rsidR="00C658A6" w:rsidRPr="00C658A6">
        <w:t xml:space="preserve">It contains the math programs. The FFT analysis in </w:t>
      </w:r>
      <w:proofErr w:type="spellStart"/>
      <w:r w:rsidR="00C658A6" w:rsidRPr="00C658A6">
        <w:t>RASDRviewer</w:t>
      </w:r>
      <w:proofErr w:type="spellEnd"/>
      <w:r w:rsidR="00C658A6" w:rsidRPr="00C658A6">
        <w:t xml:space="preserve"> is done by </w:t>
      </w:r>
      <w:proofErr w:type="gramStart"/>
      <w:r w:rsidR="00C658A6" w:rsidRPr="00C658A6">
        <w:t>FFTW,</w:t>
      </w:r>
      <w:proofErr w:type="gramEnd"/>
      <w:r w:rsidR="00C658A6" w:rsidRPr="00C658A6">
        <w:t xml:space="preserve"> developed at MIT</w:t>
      </w:r>
      <w:r>
        <w:t>.</w:t>
      </w:r>
    </w:p>
    <w:p w:rsidR="00B57CCF" w:rsidRDefault="00B57CCF" w:rsidP="0091164F"/>
    <w:p w:rsidR="00D0435F" w:rsidRDefault="00D0435F">
      <w:pPr>
        <w:rPr>
          <w:rFonts w:asciiTheme="majorHAnsi" w:eastAsiaTheme="majorEastAsia" w:hAnsiTheme="majorHAnsi" w:cstheme="majorBidi"/>
          <w:b/>
          <w:bCs/>
          <w:color w:val="365F91" w:themeColor="accent1" w:themeShade="BF"/>
          <w:sz w:val="28"/>
          <w:szCs w:val="28"/>
        </w:rPr>
      </w:pPr>
      <w:r>
        <w:br w:type="page"/>
      </w:r>
    </w:p>
    <w:p w:rsidR="00264C55" w:rsidRDefault="00D37271">
      <w:pPr>
        <w:pStyle w:val="Heading2"/>
      </w:pPr>
      <w:bookmarkStart w:id="324" w:name="_Toc414010613"/>
      <w:r>
        <w:lastRenderedPageBreak/>
        <w:t xml:space="preserve">RASDR &amp; </w:t>
      </w:r>
      <w:r w:rsidR="00022324">
        <w:t xml:space="preserve">Myriad RF </w:t>
      </w:r>
      <w:r>
        <w:t>connectors details</w:t>
      </w:r>
      <w:bookmarkEnd w:id="324"/>
    </w:p>
    <w:p w:rsidR="00264C55" w:rsidRDefault="00D37271">
      <w:pPr>
        <w:pStyle w:val="Heading3"/>
      </w:pPr>
      <w:bookmarkStart w:id="325" w:name="_Toc414010614"/>
      <w:r>
        <w:t xml:space="preserve">X1 Connector - </w:t>
      </w:r>
      <w:proofErr w:type="spellStart"/>
      <w:r>
        <w:t>DigiRed</w:t>
      </w:r>
      <w:proofErr w:type="spellEnd"/>
      <w:r>
        <w:t xml:space="preserve"> to Myriad</w:t>
      </w:r>
      <w:bookmarkEnd w:id="325"/>
    </w:p>
    <w:p w:rsidR="00264C55" w:rsidRDefault="00022324">
      <w:pPr>
        <w:jc w:val="both"/>
        <w:rPr>
          <w:b/>
          <w:color w:val="000000"/>
        </w:rPr>
      </w:pPr>
      <w:r>
        <w:t xml:space="preserve">The </w:t>
      </w:r>
      <w:r>
        <w:rPr>
          <w:color w:val="000000"/>
        </w:rPr>
        <w:t xml:space="preserve">Myriad-RF </w:t>
      </w:r>
      <w:r>
        <w:t xml:space="preserve">board X3 connector (type </w:t>
      </w:r>
      <w:r>
        <w:rPr>
          <w:color w:val="000000"/>
        </w:rPr>
        <w:t>FX10A-80P0) is pin compatible with J1 connector on interface board</w:t>
      </w:r>
      <w:r>
        <w:t>.</w:t>
      </w:r>
      <w:r>
        <w:rPr>
          <w:color w:val="000000"/>
        </w:rPr>
        <w:t xml:space="preserve"> It provides the digital and SPI interface for LMS6002DFN together with the supply voltage and GPIO control for RF switches for Myriad-RF board. The pin descriptions on this connector are given in the table below:  </w:t>
      </w:r>
    </w:p>
    <w:tbl>
      <w:tblPr>
        <w:tblW w:w="81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324"/>
        <w:gridCol w:w="1644"/>
        <w:gridCol w:w="4140"/>
      </w:tblGrid>
      <w:tr w:rsidR="00022324" w:rsidRPr="00A80FD5" w:rsidTr="00A80FD5">
        <w:trPr>
          <w:trHeight w:val="490"/>
          <w:jc w:val="center"/>
        </w:trPr>
        <w:tc>
          <w:tcPr>
            <w:tcW w:w="101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No</w:t>
            </w:r>
          </w:p>
        </w:tc>
        <w:tc>
          <w:tcPr>
            <w:tcW w:w="132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Name</w:t>
            </w:r>
          </w:p>
        </w:tc>
        <w:tc>
          <w:tcPr>
            <w:tcW w:w="164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Type</w:t>
            </w:r>
          </w:p>
        </w:tc>
        <w:tc>
          <w:tcPr>
            <w:tcW w:w="414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Description</w:t>
            </w:r>
          </w:p>
        </w:tc>
      </w:tr>
      <w:tr w:rsidR="00022324" w:rsidRPr="00A80FD5" w:rsidTr="00A80FD5">
        <w:trPr>
          <w:trHeight w:val="340"/>
          <w:jc w:val="center"/>
        </w:trPr>
        <w:tc>
          <w:tcPr>
            <w:tcW w:w="101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w:t>
            </w:r>
          </w:p>
        </w:tc>
        <w:tc>
          <w:tcPr>
            <w:tcW w:w="132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+3.3 V power supply optional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r w:rsidRPr="0044053D">
              <w:rPr>
                <w:sz w:val="20"/>
                <w:szCs w:val="20"/>
              </w:rPr>
              <w:t xml:space="preserve"> </w:t>
            </w:r>
          </w:p>
        </w:tc>
        <w:tc>
          <w:tcPr>
            <w:tcW w:w="414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rPr>
                <w:rFonts w:cs="Arial"/>
                <w:sz w:val="20"/>
                <w:szCs w:val="20"/>
                <w:lang w:eastAsia="en-GB"/>
              </w:rPr>
            </w:pPr>
            <w:r w:rsidRPr="0044053D">
              <w:rPr>
                <w:rFonts w:cs="Arial"/>
                <w:sz w:val="20"/>
                <w:szCs w:val="20"/>
                <w:lang w:eastAsia="en-GB"/>
              </w:rPr>
              <w:t>TX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lastRenderedPageBreak/>
              <w:t>29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8</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ADCs digital output, bit 8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GPIO0</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lastRenderedPageBreak/>
              <w:t>66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RESET</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Hardware reset,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GPIO1</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SPI_MOSI</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rPr>
                <w:rFonts w:cs="Arial"/>
                <w:sz w:val="20"/>
                <w:szCs w:val="20"/>
                <w:lang w:eastAsia="en-GB"/>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GPIO2</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SPI_MISO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in/out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clock, positive edge sensitive</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SPI_NCSO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enable,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CLK_IN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PLL reference clock input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Transmitter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Receiver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bl>
    <w:p w:rsidR="00022324" w:rsidRDefault="00022324" w:rsidP="00022324">
      <w:pPr>
        <w:pStyle w:val="Caption"/>
        <w:keepNext/>
      </w:pPr>
      <w:bookmarkStart w:id="326" w:name="_Toc414010657"/>
      <w:r>
        <w:t xml:space="preserve">Table </w:t>
      </w:r>
      <w:fldSimple w:instr=" SEQ Table \* ARABIC ">
        <w:r w:rsidR="00492970">
          <w:rPr>
            <w:noProof/>
          </w:rPr>
          <w:t>10</w:t>
        </w:r>
      </w:fldSimple>
      <w:r>
        <w:t xml:space="preserve"> X3 connector pin description</w:t>
      </w:r>
      <w:bookmarkEnd w:id="326"/>
    </w:p>
    <w:p w:rsidR="00022324" w:rsidRDefault="00A80FD5" w:rsidP="00BA07A7">
      <w:r>
        <w:t>A figure of the connector is provided below:</w:t>
      </w:r>
    </w:p>
    <w:p w:rsidR="00A80FD5" w:rsidRDefault="00A80FD5" w:rsidP="00A80FD5">
      <w:pPr>
        <w:jc w:val="both"/>
      </w:pPr>
      <w:r>
        <w:t xml:space="preserve">The </w:t>
      </w:r>
      <w:r>
        <w:rPr>
          <w:color w:val="000000"/>
        </w:rPr>
        <w:t xml:space="preserve">Myriad-RF </w:t>
      </w:r>
      <w:r>
        <w:t>board is directly plugged into the X1 connector.</w:t>
      </w:r>
      <w:r w:rsidRPr="004F023D">
        <w:t xml:space="preserve"> </w:t>
      </w:r>
      <w:r>
        <w:t xml:space="preserve">The digital I/Q connector is a digital transmit (TX) and receive (RX) interface to the ADC/DAC of the LMS6002D.  </w:t>
      </w:r>
    </w:p>
    <w:p w:rsidR="00A80FD5" w:rsidRPr="00287A77" w:rsidRDefault="00A80FD5" w:rsidP="00A80FD5"/>
    <w:p w:rsidR="00A80FD5" w:rsidRDefault="004527AB" w:rsidP="00A80FD5">
      <w:pPr>
        <w:jc w:val="center"/>
      </w:pPr>
      <w:r>
        <w:pict>
          <v:group id="_x0000_s1046" editas="canvas" style="width:412.7pt;height:415pt;mso-position-horizontal-relative:char;mso-position-vertical-relative:line" coordsize="8254,8300">
            <o:lock v:ext="edit" aspectratio="t"/>
            <v:shape id="_x0000_s1047" type="#_x0000_t75" style="position:absolute;width:8254;height:8300" o:preferrelative="f">
              <v:fill o:detectmouseclick="t"/>
              <v:path o:extrusionok="t" o:connecttype="none"/>
              <o:lock v:ext="edit" text="t"/>
            </v:shape>
            <v:shape id="_x0000_s1048" type="#_x0000_t75" style="position:absolute;width:8265;height:8311">
              <v:imagedata r:id="rId57" o:title=""/>
            </v:shape>
            <w10:wrap type="none"/>
            <w10:anchorlock/>
          </v:group>
        </w:pict>
      </w:r>
    </w:p>
    <w:p w:rsidR="00D37271" w:rsidRDefault="00D37271" w:rsidP="00D37271">
      <w:pPr>
        <w:pStyle w:val="Heading3"/>
      </w:pPr>
      <w:bookmarkStart w:id="327" w:name="_Toc414010615"/>
      <w:r>
        <w:t>X2 Connector - FX3 JTAG interface</w:t>
      </w:r>
      <w:bookmarkEnd w:id="327"/>
    </w:p>
    <w:p w:rsidR="00D37271" w:rsidRPr="00F21095" w:rsidRDefault="00D37271" w:rsidP="00D37271">
      <w:pPr>
        <w:jc w:val="both"/>
      </w:pPr>
      <w:r w:rsidRPr="00F21095">
        <w:t>FX3’s JTAG interface has a standard five-pin interface to connect to a JTAG debugger in order to debug firmware through the CPU-core's on-chip-debug circuitry. T</w:t>
      </w:r>
      <w:r>
        <w:t xml:space="preserve">he FX3’s is selected via the </w:t>
      </w:r>
      <w:r w:rsidRPr="00231137">
        <w:t xml:space="preserve">JTAG switch. </w:t>
      </w:r>
    </w:p>
    <w:p w:rsidR="00D37271" w:rsidRDefault="00264C55" w:rsidP="00D37271">
      <w:pPr>
        <w:jc w:val="center"/>
      </w:pPr>
      <w:r>
        <w:rPr>
          <w:noProof/>
        </w:rPr>
        <w:drawing>
          <wp:inline distT="0" distB="0" distL="0" distR="0">
            <wp:extent cx="2265219" cy="1745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18183" r="8146"/>
                    <a:stretch/>
                  </pic:blipFill>
                  <pic:spPr bwMode="auto">
                    <a:xfrm>
                      <a:off x="0" y="0"/>
                      <a:ext cx="2265430" cy="1745637"/>
                    </a:xfrm>
                    <a:prstGeom prst="rect">
                      <a:avLst/>
                    </a:prstGeom>
                    <a:noFill/>
                    <a:ln>
                      <a:noFill/>
                    </a:ln>
                    <a:extLst>
                      <a:ext uri="{53640926-AAD7-44D8-BBD7-CCE9431645EC}">
                        <a14:shadowObscured xmlns:a14="http://schemas.microsoft.com/office/drawing/2010/main"/>
                      </a:ext>
                    </a:extLst>
                  </pic:spPr>
                </pic:pic>
              </a:graphicData>
            </a:graphic>
          </wp:inline>
        </w:drawing>
      </w:r>
    </w:p>
    <w:p w:rsidR="00D37271" w:rsidRPr="003C048F" w:rsidRDefault="00D37271" w:rsidP="00D37271">
      <w:pPr>
        <w:pStyle w:val="Caption"/>
      </w:pPr>
      <w:bookmarkStart w:id="328" w:name="_Toc363038381"/>
      <w:bookmarkStart w:id="329" w:name="_Toc414010646"/>
      <w:r>
        <w:lastRenderedPageBreak/>
        <w:t xml:space="preserve">Figure </w:t>
      </w:r>
      <w:r w:rsidR="00E152C1">
        <w:fldChar w:fldCharType="begin"/>
      </w:r>
      <w:r>
        <w:instrText xml:space="preserve"> SEQ Figure \* ARABIC </w:instrText>
      </w:r>
      <w:r w:rsidR="00E152C1">
        <w:fldChar w:fldCharType="separate"/>
      </w:r>
      <w:r w:rsidR="00492970">
        <w:rPr>
          <w:noProof/>
        </w:rPr>
        <w:t>27</w:t>
      </w:r>
      <w:r w:rsidR="00E152C1">
        <w:rPr>
          <w:noProof/>
        </w:rPr>
        <w:fldChar w:fldCharType="end"/>
      </w:r>
      <w:r>
        <w:t xml:space="preserve"> </w:t>
      </w:r>
      <w:r>
        <w:rPr>
          <w:noProof/>
        </w:rPr>
        <w:t>JTAG conector</w:t>
      </w:r>
      <w:r w:rsidRPr="003C048F">
        <w:rPr>
          <w:noProof/>
        </w:rPr>
        <w:t>.</w:t>
      </w:r>
      <w:bookmarkEnd w:id="328"/>
      <w:bookmarkEnd w:id="329"/>
    </w:p>
    <w:p w:rsidR="00D37271" w:rsidRDefault="00D37271" w:rsidP="00D37271">
      <w:pPr>
        <w:pStyle w:val="Heading3"/>
      </w:pPr>
      <w:bookmarkStart w:id="330" w:name="_Toc414010616"/>
      <w:r>
        <w:t xml:space="preserve">X3 Connector - PPS / </w:t>
      </w:r>
      <w:proofErr w:type="spellStart"/>
      <w:r>
        <w:t>Clck-ext</w:t>
      </w:r>
      <w:proofErr w:type="spellEnd"/>
      <w:r>
        <w:t xml:space="preserve"> and </w:t>
      </w:r>
      <w:r w:rsidRPr="00EE5DCB">
        <w:t>GPIO Connector</w:t>
      </w:r>
      <w:bookmarkEnd w:id="330"/>
    </w:p>
    <w:p w:rsidR="00D37271" w:rsidRPr="00EE5DCB" w:rsidRDefault="00D37271" w:rsidP="00D37271">
      <w:r>
        <w:t xml:space="preserve">A GPIO connector is available on the </w:t>
      </w:r>
      <w:proofErr w:type="spellStart"/>
      <w:r>
        <w:t>DigiRED</w:t>
      </w:r>
      <w:proofErr w:type="spellEnd"/>
      <w:r>
        <w:t xml:space="preserve"> board for expansion.</w:t>
      </w:r>
    </w:p>
    <w:p w:rsidR="00D37271" w:rsidRDefault="00264C55" w:rsidP="00B81DC1">
      <w:r>
        <w:rPr>
          <w:noProof/>
        </w:rPr>
        <w:drawing>
          <wp:anchor distT="0" distB="0" distL="114300" distR="114300" simplePos="0" relativeHeight="251701248" behindDoc="0" locked="0" layoutInCell="1" allowOverlap="1">
            <wp:simplePos x="0" y="0"/>
            <wp:positionH relativeFrom="column">
              <wp:posOffset>914400</wp:posOffset>
            </wp:positionH>
            <wp:positionV relativeFrom="paragraph">
              <wp:align>top</wp:align>
            </wp:positionV>
            <wp:extent cx="2073251" cy="1828800"/>
            <wp:effectExtent l="19050" t="0" r="3199"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2073251" cy="1828800"/>
                    </a:xfrm>
                    <a:prstGeom prst="rect">
                      <a:avLst/>
                    </a:prstGeom>
                  </pic:spPr>
                </pic:pic>
              </a:graphicData>
            </a:graphic>
          </wp:anchor>
        </w:drawing>
      </w:r>
      <w:r w:rsidR="00B81DC1">
        <w:br w:type="textWrapping" w:clear="all"/>
      </w:r>
    </w:p>
    <w:p w:rsidR="00392D23" w:rsidRPr="00AE6BC9" w:rsidRDefault="00392D23" w:rsidP="00B81DC1">
      <w:pPr>
        <w:pStyle w:val="Heading2"/>
      </w:pPr>
      <w:bookmarkStart w:id="331" w:name="_Ref413852923"/>
      <w:bookmarkStart w:id="332" w:name="_Toc414010617"/>
      <w:r>
        <w:t xml:space="preserve">X7 Connector - Input Reference </w:t>
      </w:r>
      <w:r w:rsidR="00B81DC1">
        <w:t>Frequency</w:t>
      </w:r>
      <w:r w:rsidR="00A6184F">
        <w:t xml:space="preserve"> Provision</w:t>
      </w:r>
      <w:bookmarkEnd w:id="331"/>
      <w:bookmarkEnd w:id="332"/>
    </w:p>
    <w:p w:rsidR="00B81DC1" w:rsidRPr="00B81DC1" w:rsidRDefault="00B81DC1" w:rsidP="00B81DC1">
      <w:r>
        <w:t>The Input Reference Frequency has performed well in tests at NRAO, where a 10MHz facility reference signal was used</w:t>
      </w:r>
      <w:proofErr w:type="gramStart"/>
      <w:r>
        <w:t>..</w:t>
      </w:r>
      <w:proofErr w:type="gramEnd"/>
      <w:r>
        <w:t xml:space="preserve">  As indicated above, the</w:t>
      </w:r>
      <w:r w:rsidRPr="00B81DC1">
        <w:t xml:space="preserve"> PPS feature is currently not supported, but </w:t>
      </w:r>
      <w:r>
        <w:t>is expected to</w:t>
      </w:r>
      <w:r w:rsidRPr="00B81DC1">
        <w:t xml:space="preserve"> be activated in future firmware</w:t>
      </w:r>
      <w:r>
        <w:t xml:space="preserve">, </w:t>
      </w:r>
      <w:r w:rsidRPr="00B81DC1">
        <w:t>by prov</w:t>
      </w:r>
      <w:r>
        <w:t>i</w:t>
      </w:r>
      <w:r w:rsidRPr="00B81DC1">
        <w:t>ding 1Hz 3.3V pulse with 10% duty cycle on the port.</w:t>
      </w:r>
    </w:p>
    <w:p w:rsidR="00B81DC1" w:rsidRPr="00B81DC1" w:rsidRDefault="00B81DC1" w:rsidP="00B81DC1">
      <w:proofErr w:type="spellStart"/>
      <w:r w:rsidRPr="00B81DC1">
        <w:t>CLK_Ext</w:t>
      </w:r>
      <w:proofErr w:type="spellEnd"/>
      <w:r w:rsidRPr="00B81DC1">
        <w:t xml:space="preserve"> will provide the clock from the Si5356 to the user if required.</w:t>
      </w:r>
    </w:p>
    <w:p w:rsidR="00B81DC1" w:rsidRPr="00B81DC1" w:rsidRDefault="00B81DC1" w:rsidP="00B81DC1">
      <w:pPr>
        <w:rPr>
          <w:b/>
          <w:bCs/>
        </w:rPr>
      </w:pPr>
      <w:r w:rsidRPr="00B81DC1">
        <w:t>The 10 MHz reference input drives a</w:t>
      </w:r>
      <w:r w:rsidR="00C70251">
        <w:t>n</w:t>
      </w:r>
      <w:r w:rsidRPr="00B81DC1">
        <w:t xml:space="preserve"> Analog Devices ADF4002 PLL chip on the </w:t>
      </w:r>
      <w:proofErr w:type="spellStart"/>
      <w:r w:rsidR="00C70251">
        <w:t>DigiRED</w:t>
      </w:r>
      <w:proofErr w:type="spellEnd"/>
      <w:r w:rsidRPr="00B81DC1">
        <w:t xml:space="preserve"> board. When the reference frequency is present and the PLL is locked to it, the green LED D9 (see </w:t>
      </w:r>
      <w:r w:rsidR="00E152C1">
        <w:fldChar w:fldCharType="begin"/>
      </w:r>
      <w:r w:rsidR="00C70251">
        <w:instrText xml:space="preserve"> REF _Ref413850943 \h </w:instrText>
      </w:r>
      <w:r w:rsidR="00E152C1">
        <w:fldChar w:fldCharType="separate"/>
      </w:r>
      <w:r w:rsidR="00492970">
        <w:t xml:space="preserve">Figure </w:t>
      </w:r>
      <w:r w:rsidR="00492970">
        <w:rPr>
          <w:noProof/>
        </w:rPr>
        <w:t>28</w:t>
      </w:r>
      <w:r w:rsidR="00E152C1">
        <w:fldChar w:fldCharType="end"/>
      </w:r>
      <w:r>
        <w:t>) will be illuminated</w:t>
      </w:r>
      <w:r w:rsidRPr="00B81DC1">
        <w:t>. </w:t>
      </w:r>
    </w:p>
    <w:p w:rsidR="00B81DC1" w:rsidRPr="00B81DC1" w:rsidRDefault="00C70251" w:rsidP="00B81DC1">
      <w:pPr>
        <w:rPr>
          <w:b/>
          <w:bCs/>
        </w:rPr>
      </w:pPr>
      <w:r>
        <w:rPr>
          <w:noProof/>
        </w:rPr>
        <w:drawing>
          <wp:anchor distT="0" distB="0" distL="114300" distR="114300" simplePos="0" relativeHeight="251703296" behindDoc="0" locked="0" layoutInCell="1" allowOverlap="1">
            <wp:simplePos x="0" y="0"/>
            <wp:positionH relativeFrom="column">
              <wp:posOffset>1076325</wp:posOffset>
            </wp:positionH>
            <wp:positionV relativeFrom="paragraph">
              <wp:posOffset>3810</wp:posOffset>
            </wp:positionV>
            <wp:extent cx="1930400" cy="2052955"/>
            <wp:effectExtent l="19050" t="0" r="0" b="0"/>
            <wp:wrapNone/>
            <wp:docPr id="12"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36" cstate="print"/>
                    <a:stretch>
                      <a:fillRect/>
                    </a:stretch>
                  </pic:blipFill>
                  <pic:spPr>
                    <a:xfrm>
                      <a:off x="0" y="0"/>
                      <a:ext cx="1930400" cy="2052955"/>
                    </a:xfrm>
                    <a:prstGeom prst="rect">
                      <a:avLst/>
                    </a:prstGeom>
                  </pic:spPr>
                </pic:pic>
              </a:graphicData>
            </a:graphic>
          </wp:anchor>
        </w:drawing>
      </w:r>
    </w:p>
    <w:p w:rsidR="00C70251" w:rsidRDefault="00C70251" w:rsidP="00B81DC1"/>
    <w:p w:rsidR="00C70251" w:rsidRDefault="00C70251" w:rsidP="00B81DC1"/>
    <w:p w:rsidR="00C70251" w:rsidRDefault="00C70251" w:rsidP="00B81DC1"/>
    <w:p w:rsidR="00C70251" w:rsidRDefault="00C70251" w:rsidP="00B81DC1"/>
    <w:p w:rsidR="00C70251" w:rsidRDefault="00C70251" w:rsidP="00B81DC1">
      <w:pPr>
        <w:rPr>
          <w:b/>
          <w:bCs/>
        </w:rPr>
      </w:pPr>
    </w:p>
    <w:p w:rsidR="00C70251" w:rsidRDefault="004527AB" w:rsidP="00B81DC1">
      <w:pPr>
        <w:rPr>
          <w:b/>
          <w:bCs/>
        </w:rPr>
      </w:pPr>
      <w:r>
        <w:rPr>
          <w:noProof/>
        </w:rPr>
        <w:pict>
          <v:shape id="_x0000_s1052" type="#_x0000_t202" style="position:absolute;margin-left:56.4pt;margin-top:11pt;width:255.35pt;height:42.7pt;z-index:251705344" stroked="f">
            <v:textbox style="mso-fit-shape-to-text:t" inset="0,0,0,0">
              <w:txbxContent>
                <w:p w:rsidR="004527AB" w:rsidRPr="00DB0D21" w:rsidRDefault="004527AB" w:rsidP="00C70251">
                  <w:pPr>
                    <w:pStyle w:val="Caption"/>
                    <w:rPr>
                      <w:noProof/>
                      <w:sz w:val="24"/>
                      <w:szCs w:val="24"/>
                    </w:rPr>
                  </w:pPr>
                  <w:bookmarkStart w:id="333" w:name="_Ref413850943"/>
                  <w:bookmarkStart w:id="334" w:name="_Toc414010647"/>
                  <w:r>
                    <w:t xml:space="preserve">Figure </w:t>
                  </w:r>
                  <w:fldSimple w:instr=" SEQ Figure \* ARABIC ">
                    <w:r>
                      <w:rPr>
                        <w:noProof/>
                      </w:rPr>
                      <w:t>28</w:t>
                    </w:r>
                  </w:fldSimple>
                  <w:bookmarkEnd w:id="333"/>
                  <w:r>
                    <w:t xml:space="preserve"> LED D9 is illuminated green to denote frequency lock.</w:t>
                  </w:r>
                  <w:bookmarkEnd w:id="334"/>
                </w:p>
              </w:txbxContent>
            </v:textbox>
          </v:shape>
        </w:pict>
      </w:r>
    </w:p>
    <w:p w:rsidR="00C70251" w:rsidRDefault="00C70251" w:rsidP="00B81DC1">
      <w:pPr>
        <w:rPr>
          <w:b/>
          <w:bCs/>
        </w:rPr>
      </w:pPr>
    </w:p>
    <w:p w:rsidR="00C70251" w:rsidRPr="00B81DC1" w:rsidRDefault="00C70251" w:rsidP="00B81DC1">
      <w:pPr>
        <w:rPr>
          <w:b/>
          <w:bCs/>
        </w:rPr>
      </w:pPr>
    </w:p>
    <w:p w:rsidR="00B81DC1" w:rsidRPr="00B81DC1" w:rsidRDefault="00B81DC1" w:rsidP="00B81DC1">
      <w:pPr>
        <w:rPr>
          <w:b/>
          <w:bCs/>
        </w:rPr>
      </w:pPr>
      <w:r w:rsidRPr="00B81DC1">
        <w:lastRenderedPageBreak/>
        <w:t>The input signal should be a square wave or clipped sine wave with LOW/HIGH voltage of 0 and 3V (2.7 - 3.3V max value range). The ADF4002 reference input is a CMOS type with a nominal threshold of 1.5V and a dc equivalent input resistance of 100 kΩ. Thus expected current draw from the reference is in the order of 100µA.</w:t>
      </w:r>
    </w:p>
    <w:p w:rsidR="00B81DC1" w:rsidRPr="00B81DC1" w:rsidRDefault="00B81DC1" w:rsidP="00B81DC1">
      <w:pPr>
        <w:rPr>
          <w:b/>
          <w:bCs/>
        </w:rPr>
      </w:pPr>
      <w:r w:rsidRPr="00B81DC1">
        <w:t>The RASDR firmware is hard coded to use 10 MHz as an input, but there could be an option for setting the input reference frequency variable in the future if needed. The ADF4002 feeds the clock distribution chip si5356. The clock distribution chip feeds the down conversion Rx PLL as well as the ADC sample clock. The software sets the values of these devices in a transparent manner to the user. For example when the user changes the RF center frequency on the screen appropriate registers are set via the SPI bus to change the frequency. Likewise, registers are set when the user changes the sampling rate.</w:t>
      </w:r>
    </w:p>
    <w:p w:rsidR="00B81DC1" w:rsidRPr="00B81DC1" w:rsidRDefault="00B81DC1" w:rsidP="00B81DC1">
      <w:r w:rsidRPr="00B81DC1">
        <w:t>An example reference clock</w:t>
      </w:r>
      <w:r w:rsidR="00E152C1">
        <w:fldChar w:fldCharType="begin"/>
      </w:r>
      <w:r w:rsidR="00C70251">
        <w:instrText xml:space="preserve"> XE "</w:instrText>
      </w:r>
      <w:r w:rsidR="00C70251" w:rsidRPr="00395273">
        <w:instrText>reference clock</w:instrText>
      </w:r>
      <w:r w:rsidR="00C70251">
        <w:instrText xml:space="preserve">" </w:instrText>
      </w:r>
      <w:r w:rsidR="00E152C1">
        <w:fldChar w:fldCharType="end"/>
      </w:r>
      <w:r w:rsidRPr="00B81DC1">
        <w:t xml:space="preserve"> could be based upon either an OCXO or Atomic clock, possibly locked to GPS time for precise PPS </w:t>
      </w:r>
      <w:proofErr w:type="spellStart"/>
      <w:r w:rsidRPr="00B81DC1">
        <w:t>signalling</w:t>
      </w:r>
      <w:proofErr w:type="spellEnd"/>
      <w:r w:rsidRPr="00B81DC1">
        <w:t xml:space="preserve">.  </w:t>
      </w:r>
    </w:p>
    <w:p w:rsidR="00BA07A7" w:rsidRPr="00BA07A7" w:rsidRDefault="00BA07A7" w:rsidP="00BA07A7"/>
    <w:p w:rsidR="00D0435F" w:rsidRDefault="00D0435F">
      <w:pPr>
        <w:rPr>
          <w:rFonts w:asciiTheme="majorHAnsi" w:eastAsiaTheme="majorEastAsia" w:hAnsiTheme="majorHAnsi" w:cstheme="majorBidi"/>
          <w:b/>
          <w:bCs/>
          <w:color w:val="365F91" w:themeColor="accent1" w:themeShade="BF"/>
          <w:sz w:val="28"/>
          <w:szCs w:val="28"/>
        </w:rPr>
      </w:pPr>
      <w:r>
        <w:br w:type="page"/>
      </w:r>
    </w:p>
    <w:p w:rsidR="00B57CCF" w:rsidRDefault="00B57CCF" w:rsidP="00B57CCF">
      <w:pPr>
        <w:pStyle w:val="Heading1"/>
      </w:pPr>
      <w:bookmarkStart w:id="335" w:name="_Toc414010618"/>
      <w:r>
        <w:lastRenderedPageBreak/>
        <w:t>References</w:t>
      </w:r>
      <w:bookmarkEnd w:id="335"/>
    </w:p>
    <w:p w:rsidR="001511D2" w:rsidRDefault="00E152C1" w:rsidP="00D3074F">
      <w:pPr>
        <w:rPr>
          <w:noProof/>
        </w:rPr>
      </w:pPr>
      <w:r>
        <w:fldChar w:fldCharType="begin"/>
      </w:r>
      <w:r w:rsidR="0057226B">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75"/>
      </w:tblGrid>
      <w:tr w:rsidR="001511D2">
        <w:trPr>
          <w:tblCellSpacing w:w="15" w:type="dxa"/>
        </w:trPr>
        <w:tc>
          <w:tcPr>
            <w:tcW w:w="50" w:type="pct"/>
            <w:hideMark/>
          </w:tcPr>
          <w:p w:rsidR="001511D2" w:rsidRDefault="001511D2">
            <w:pPr>
              <w:pStyle w:val="Bibliography"/>
              <w:rPr>
                <w:rFonts w:eastAsiaTheme="minorEastAsia"/>
                <w:noProof/>
              </w:rPr>
            </w:pPr>
            <w:r>
              <w:rPr>
                <w:noProof/>
              </w:rPr>
              <w:t xml:space="preserve">[1] </w:t>
            </w:r>
          </w:p>
        </w:tc>
        <w:tc>
          <w:tcPr>
            <w:tcW w:w="0" w:type="auto"/>
            <w:hideMark/>
          </w:tcPr>
          <w:p w:rsidR="001511D2" w:rsidRDefault="001511D2">
            <w:pPr>
              <w:pStyle w:val="Bibliography"/>
              <w:rPr>
                <w:rFonts w:eastAsiaTheme="minorEastAsia"/>
                <w:noProof/>
              </w:rPr>
            </w:pPr>
            <w:r>
              <w:rPr>
                <w:noProof/>
              </w:rPr>
              <w:t>SARA, "RASDR – Radio Astronomy Software Defined Radio," 2015. [Online]. Available: http://www.radio-astronomy.org/rasdr. [Accessed 2015].</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 </w:t>
            </w:r>
          </w:p>
        </w:tc>
        <w:tc>
          <w:tcPr>
            <w:tcW w:w="0" w:type="auto"/>
            <w:hideMark/>
          </w:tcPr>
          <w:p w:rsidR="001511D2" w:rsidRDefault="001511D2">
            <w:pPr>
              <w:pStyle w:val="Bibliography"/>
              <w:rPr>
                <w:rFonts w:eastAsiaTheme="minorEastAsia"/>
                <w:noProof/>
              </w:rPr>
            </w:pPr>
            <w:r>
              <w:rPr>
                <w:noProof/>
              </w:rPr>
              <w:t>Lime, "Lime Microsystems Field Programmable RF (FPRF) Transceiver IC," Lime Microsystems, 2015. [Online]. Available: https://github.com/myriadrf/LMS6002D-docs.</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 </w:t>
            </w:r>
          </w:p>
        </w:tc>
        <w:tc>
          <w:tcPr>
            <w:tcW w:w="0" w:type="auto"/>
            <w:hideMark/>
          </w:tcPr>
          <w:p w:rsidR="001511D2" w:rsidRDefault="001511D2">
            <w:pPr>
              <w:pStyle w:val="Bibliography"/>
              <w:rPr>
                <w:rFonts w:eastAsiaTheme="minorEastAsia"/>
                <w:noProof/>
              </w:rPr>
            </w:pPr>
            <w:r>
              <w:rPr>
                <w:noProof/>
              </w:rPr>
              <w:t>Digikey, "Digi-Key Catalog," Digikey, 2014. [Online]. Available: http://www.digikey.com/product-search/en?x=0&amp;y=0&amp;lang=en&amp;site=us&amp;keywords=myriadRF.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[4] </w:t>
            </w:r>
          </w:p>
        </w:tc>
        <w:tc>
          <w:tcPr>
            <w:tcW w:w="0" w:type="auto"/>
            <w:hideMark/>
          </w:tcPr>
          <w:p w:rsidR="001511D2" w:rsidRDefault="001511D2">
            <w:pPr>
              <w:pStyle w:val="Bibliography"/>
              <w:rPr>
                <w:rFonts w:eastAsiaTheme="minorEastAsia"/>
                <w:noProof/>
              </w:rPr>
            </w:pPr>
            <w:r>
              <w:rPr>
                <w:noProof/>
              </w:rPr>
              <w:t>RASDRgroup, "RASDR – Radio Astronomy Software Defined Radio," 2014. [Online]. Available: http://rasdr.org.</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[5] </w:t>
            </w:r>
          </w:p>
        </w:tc>
        <w:tc>
          <w:tcPr>
            <w:tcW w:w="0" w:type="auto"/>
            <w:hideMark/>
          </w:tcPr>
          <w:p w:rsidR="001511D2" w:rsidRDefault="001511D2">
            <w:pPr>
              <w:pStyle w:val="Bibliography"/>
              <w:rPr>
                <w:rFonts w:eastAsiaTheme="minorEastAsia"/>
                <w:noProof/>
              </w:rPr>
            </w:pPr>
            <w:r>
              <w:rPr>
                <w:noProof/>
              </w:rPr>
              <w:t>Users, ""RASDR User's Group"," 2015. [Online]. Available: https://groups.yahoo.com/neo/groups/RASDR/info.</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[6] </w:t>
            </w:r>
          </w:p>
        </w:tc>
        <w:tc>
          <w:tcPr>
            <w:tcW w:w="0" w:type="auto"/>
            <w:hideMark/>
          </w:tcPr>
          <w:p w:rsidR="001511D2" w:rsidRDefault="001511D2">
            <w:pPr>
              <w:pStyle w:val="Bibliography"/>
              <w:rPr>
                <w:rFonts w:eastAsiaTheme="minorEastAsia"/>
                <w:noProof/>
              </w:rPr>
            </w:pPr>
            <w:r>
              <w:rPr>
                <w:noProof/>
              </w:rPr>
              <w:t>Github, 2015. [Online]. Available: https://github.com/myriadrf/RASDR.</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[7] </w:t>
            </w:r>
          </w:p>
        </w:tc>
        <w:tc>
          <w:tcPr>
            <w:tcW w:w="0" w:type="auto"/>
            <w:hideMark/>
          </w:tcPr>
          <w:p w:rsidR="001511D2" w:rsidRDefault="001511D2">
            <w:pPr>
              <w:pStyle w:val="Bibliography"/>
              <w:rPr>
                <w:rFonts w:eastAsiaTheme="minorEastAsia"/>
                <w:noProof/>
              </w:rPr>
            </w:pPr>
            <w:r>
              <w:rPr>
                <w:noProof/>
              </w:rPr>
              <w:t xml:space="preserve">P. Oxley, B. Vacaliuc, D. Fields, C. Lyster, S. Kurtz and Z. Tamosevicius, "RASDR update," </w:t>
            </w:r>
            <w:r>
              <w:rPr>
                <w:i/>
                <w:iCs/>
                <w:noProof/>
              </w:rPr>
              <w:t xml:space="preserve">Radio Astronomy -- Journal of the Society of Amateur Radio Astronomers, </w:t>
            </w:r>
            <w:r>
              <w:rPr>
                <w:noProof/>
              </w:rPr>
              <w:t xml:space="preserve">no. January-February, p. 72ff,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[8] </w:t>
            </w:r>
          </w:p>
        </w:tc>
        <w:tc>
          <w:tcPr>
            <w:tcW w:w="0" w:type="auto"/>
            <w:hideMark/>
          </w:tcPr>
          <w:p w:rsidR="001511D2" w:rsidRDefault="001511D2">
            <w:pPr>
              <w:pStyle w:val="Bibliography"/>
              <w:rPr>
                <w:rFonts w:eastAsiaTheme="minorEastAsia"/>
                <w:noProof/>
              </w:rPr>
            </w:pPr>
            <w:r>
              <w:rPr>
                <w:noProof/>
              </w:rPr>
              <w:t>LimeMicrosystems, "Field Programmable RF (FPRF) Tranceiver IC," Lime Microsystems, 2014. [Online]. Available: https://github.com/myriadrf/LMS6002D-docs.</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[9] </w:t>
            </w:r>
          </w:p>
        </w:tc>
        <w:tc>
          <w:tcPr>
            <w:tcW w:w="0" w:type="auto"/>
            <w:hideMark/>
          </w:tcPr>
          <w:p w:rsidR="001511D2" w:rsidRDefault="001511D2">
            <w:pPr>
              <w:pStyle w:val="Bibliography"/>
              <w:rPr>
                <w:rFonts w:eastAsiaTheme="minorEastAsia"/>
                <w:noProof/>
              </w:rPr>
            </w:pPr>
            <w:r>
              <w:rPr>
                <w:noProof/>
              </w:rPr>
              <w:t>Myriadrf, "Home page of Myriadrf," [Online]. Available: http://myriadrf.org/. [Accessed 20 May 2013].</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[10] </w:t>
            </w:r>
          </w:p>
        </w:tc>
        <w:tc>
          <w:tcPr>
            <w:tcW w:w="0" w:type="auto"/>
            <w:hideMark/>
          </w:tcPr>
          <w:p w:rsidR="001511D2" w:rsidRDefault="001511D2">
            <w:pPr>
              <w:pStyle w:val="Bibliography"/>
              <w:rPr>
                <w:rFonts w:eastAsiaTheme="minorEastAsia"/>
                <w:noProof/>
              </w:rPr>
            </w:pPr>
            <w:r>
              <w:rPr>
                <w:noProof/>
              </w:rPr>
              <w:t xml:space="preserve">Myriad, </w:t>
            </w:r>
            <w:r>
              <w:rPr>
                <w:i/>
                <w:iCs/>
                <w:noProof/>
              </w:rPr>
              <w:t xml:space="preserve">Personal Communications to RASDR team, </w:t>
            </w:r>
            <w:r>
              <w:rPr>
                <w:noProof/>
              </w:rPr>
              <w:t xml:space="preserve">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[11] </w:t>
            </w:r>
          </w:p>
        </w:tc>
        <w:tc>
          <w:tcPr>
            <w:tcW w:w="0" w:type="auto"/>
            <w:hideMark/>
          </w:tcPr>
          <w:p w:rsidR="001511D2" w:rsidRDefault="001511D2">
            <w:pPr>
              <w:pStyle w:val="Bibliography"/>
              <w:rPr>
                <w:rFonts w:eastAsiaTheme="minorEastAsia"/>
                <w:noProof/>
              </w:rPr>
            </w:pPr>
            <w:r>
              <w:rPr>
                <w:noProof/>
              </w:rPr>
              <w:t xml:space="preserve">B. Vacaliuc, D. Fields, P. Oxley, S. Kurtz, C. Lyster, R. Vadoklis and Z. Tamosevicius, "Production Manufacturing Plan for RASDR2 Appliance," </w:t>
            </w:r>
            <w:r>
              <w:rPr>
                <w:i/>
                <w:iCs/>
                <w:noProof/>
              </w:rPr>
              <w:t xml:space="preserve">Proceedings of the Annual Meeting of the Society of Amateur Radio Astronomers. NRAO, Green Bank WV, </w:t>
            </w:r>
            <w:r>
              <w:rPr>
                <w:noProof/>
              </w:rPr>
              <w:t xml:space="preserve">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[12] </w:t>
            </w:r>
          </w:p>
        </w:tc>
        <w:tc>
          <w:tcPr>
            <w:tcW w:w="0" w:type="auto"/>
            <w:hideMark/>
          </w:tcPr>
          <w:p w:rsidR="001511D2" w:rsidRDefault="001511D2">
            <w:pPr>
              <w:pStyle w:val="Bibliography"/>
              <w:rPr>
                <w:rFonts w:eastAsiaTheme="minorEastAsia"/>
                <w:noProof/>
              </w:rPr>
            </w:pPr>
            <w:r>
              <w:rPr>
                <w:noProof/>
              </w:rPr>
              <w:t xml:space="preserve">P. Oxley, D. Fields and S. Kurtz, "RASDR2 Control and Analysis Software," </w:t>
            </w:r>
            <w:r>
              <w:rPr>
                <w:i/>
                <w:iCs/>
                <w:noProof/>
              </w:rPr>
              <w:t xml:space="preserve">Proceedings of the Annual Meeting of the Society of Amateur Radio Astronomers. NRAO, Green Bank WV, </w:t>
            </w:r>
            <w:r>
              <w:rPr>
                <w:noProof/>
              </w:rPr>
              <w:t xml:space="preserve">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[13] </w:t>
            </w:r>
          </w:p>
        </w:tc>
        <w:tc>
          <w:tcPr>
            <w:tcW w:w="0" w:type="auto"/>
            <w:hideMark/>
          </w:tcPr>
          <w:p w:rsidR="001511D2" w:rsidRDefault="001511D2">
            <w:pPr>
              <w:pStyle w:val="Bibliography"/>
              <w:rPr>
                <w:rFonts w:eastAsiaTheme="minorEastAsia"/>
                <w:noProof/>
              </w:rPr>
            </w:pPr>
            <w:r>
              <w:rPr>
                <w:noProof/>
              </w:rPr>
              <w:t xml:space="preserve">S. o. A. R. A. SARA, "Society of Amateur Radio Astronomers Home Page," 2015. [Online]. </w:t>
            </w:r>
            <w:r>
              <w:rPr>
                <w:noProof/>
              </w:rPr>
              <w:lastRenderedPageBreak/>
              <w:t>Available: www.radio-astronomy.org.</w:t>
            </w:r>
          </w:p>
        </w:tc>
      </w:tr>
      <w:tr w:rsidR="001511D2">
        <w:trPr>
          <w:tblCellSpacing w:w="15" w:type="dxa"/>
        </w:trPr>
        <w:tc>
          <w:tcPr>
            <w:tcW w:w="50" w:type="pct"/>
            <w:hideMark/>
          </w:tcPr>
          <w:p w:rsidR="001511D2" w:rsidRDefault="001511D2">
            <w:pPr>
              <w:pStyle w:val="Bibliography"/>
              <w:rPr>
                <w:rFonts w:eastAsiaTheme="minorEastAsia"/>
                <w:noProof/>
              </w:rPr>
            </w:pPr>
            <w:r>
              <w:rPr>
                <w:noProof/>
              </w:rPr>
              <w:lastRenderedPageBreak/>
              <w:t xml:space="preserve">[14] </w:t>
            </w:r>
          </w:p>
        </w:tc>
        <w:tc>
          <w:tcPr>
            <w:tcW w:w="0" w:type="auto"/>
            <w:hideMark/>
          </w:tcPr>
          <w:p w:rsidR="001511D2" w:rsidRDefault="001511D2">
            <w:pPr>
              <w:pStyle w:val="Bibliography"/>
              <w:rPr>
                <w:rFonts w:eastAsiaTheme="minorEastAsia"/>
                <w:noProof/>
              </w:rPr>
            </w:pPr>
            <w:r>
              <w:rPr>
                <w:noProof/>
              </w:rPr>
              <w:t>Wikipedia, "Radio_spectrum," 2014. [Online]. Available: http://en.wikipedia.org/wiki/Radio_spectrum. [Accessed 11 May 2014].</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[15] </w:t>
            </w:r>
          </w:p>
        </w:tc>
        <w:tc>
          <w:tcPr>
            <w:tcW w:w="0" w:type="auto"/>
            <w:hideMark/>
          </w:tcPr>
          <w:p w:rsidR="001511D2" w:rsidRDefault="001511D2">
            <w:pPr>
              <w:pStyle w:val="Bibliography"/>
              <w:rPr>
                <w:rFonts w:eastAsiaTheme="minorEastAsia"/>
                <w:noProof/>
              </w:rPr>
            </w:pPr>
            <w:r>
              <w:rPr>
                <w:noProof/>
              </w:rPr>
              <w:t xml:space="preserve">D. Fields and N. Tesla, "Detection of Jupiter Radio Emissions below the Plasma Cutoff Frequency: Implications for SID Monitoring," </w:t>
            </w:r>
            <w:r>
              <w:rPr>
                <w:i/>
                <w:iCs/>
                <w:noProof/>
              </w:rPr>
              <w:t xml:space="preserve">Annual Meeting of SARA at NRAO, Green Bank, WV, </w:t>
            </w:r>
            <w:r>
              <w:rPr>
                <w:noProof/>
              </w:rPr>
              <w:t xml:space="preserve">2011.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[16] </w:t>
            </w:r>
          </w:p>
        </w:tc>
        <w:tc>
          <w:tcPr>
            <w:tcW w:w="0" w:type="auto"/>
            <w:hideMark/>
          </w:tcPr>
          <w:p w:rsidR="001511D2" w:rsidRDefault="001511D2">
            <w:pPr>
              <w:pStyle w:val="Bibliography"/>
              <w:rPr>
                <w:rFonts w:eastAsiaTheme="minorEastAsia"/>
                <w:noProof/>
              </w:rPr>
            </w:pPr>
            <w:r>
              <w:rPr>
                <w:noProof/>
              </w:rPr>
              <w:t xml:space="preserve">J. Avellone, "Detection of Jovian VLF Noise," </w:t>
            </w:r>
            <w:r>
              <w:rPr>
                <w:i/>
                <w:iCs/>
                <w:noProof/>
              </w:rPr>
              <w:t xml:space="preserve">Radio-Astronomy Journal, </w:t>
            </w:r>
            <w:r>
              <w:rPr>
                <w:noProof/>
              </w:rPr>
              <w:t xml:space="preserve">no. March - April, p. 48ff,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[17] </w:t>
            </w:r>
          </w:p>
        </w:tc>
        <w:tc>
          <w:tcPr>
            <w:tcW w:w="0" w:type="auto"/>
            <w:hideMark/>
          </w:tcPr>
          <w:p w:rsidR="001511D2" w:rsidRDefault="001511D2">
            <w:pPr>
              <w:pStyle w:val="Bibliography"/>
              <w:rPr>
                <w:rFonts w:eastAsiaTheme="minorEastAsia"/>
                <w:noProof/>
              </w:rPr>
            </w:pPr>
            <w:r>
              <w:rPr>
                <w:noProof/>
              </w:rPr>
              <w:t xml:space="preserve">D. Fields, R. Kennedy and K. Roy, "Interplanetary Radio Transmission through Serial Ionospheric and Material Barriers," </w:t>
            </w:r>
            <w:r>
              <w:rPr>
                <w:i/>
                <w:iCs/>
                <w:noProof/>
              </w:rPr>
              <w:t xml:space="preserve">Genta, Giancarlo, Ed; Proceedings of the Severnth IAA Symposium on Relalistic Near-Term Advanced Scientific Space Missions: Missions to the outer solar system and beyond., </w:t>
            </w:r>
            <w:r>
              <w:rPr>
                <w:noProof/>
              </w:rPr>
              <w:t xml:space="preserve">2011.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[18] </w:t>
            </w:r>
          </w:p>
        </w:tc>
        <w:tc>
          <w:tcPr>
            <w:tcW w:w="0" w:type="auto"/>
            <w:hideMark/>
          </w:tcPr>
          <w:p w:rsidR="001511D2" w:rsidRDefault="001511D2">
            <w:pPr>
              <w:pStyle w:val="Bibliography"/>
              <w:rPr>
                <w:rFonts w:eastAsiaTheme="minorEastAsia"/>
                <w:noProof/>
              </w:rPr>
            </w:pPr>
            <w:r>
              <w:rPr>
                <w:noProof/>
              </w:rPr>
              <w:t>A. R. R. L. ARRL, "Radio Amateur's Handbook (purchase)," ARRL, 2015. [Online]. Available: http://www.arrl.org/shop/ARRL-Handbook-2013-Softcover-Edition.</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[19] </w:t>
            </w:r>
          </w:p>
        </w:tc>
        <w:tc>
          <w:tcPr>
            <w:tcW w:w="0" w:type="auto"/>
            <w:hideMark/>
          </w:tcPr>
          <w:p w:rsidR="001511D2" w:rsidRDefault="001511D2">
            <w:pPr>
              <w:pStyle w:val="Bibliography"/>
              <w:rPr>
                <w:rFonts w:eastAsiaTheme="minorEastAsia"/>
                <w:noProof/>
              </w:rPr>
            </w:pPr>
            <w:r>
              <w:rPr>
                <w:noProof/>
              </w:rPr>
              <w:t>S. o. A. R. A. SARA, "Radio Jove Project," 2015. [Online]. Available: http://radio-astronomy.org/node/211.</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[20] </w:t>
            </w:r>
          </w:p>
        </w:tc>
        <w:tc>
          <w:tcPr>
            <w:tcW w:w="0" w:type="auto"/>
            <w:hideMark/>
          </w:tcPr>
          <w:p w:rsidR="001511D2" w:rsidRDefault="001511D2">
            <w:pPr>
              <w:pStyle w:val="Bibliography"/>
              <w:rPr>
                <w:rFonts w:eastAsiaTheme="minorEastAsia"/>
                <w:noProof/>
              </w:rPr>
            </w:pPr>
            <w:r>
              <w:rPr>
                <w:noProof/>
              </w:rPr>
              <w:t>L. M. S. LMS RDK, "myriad-RF reference development kit," 2015. [Online]. Available: https://myriadrf.org/projects/rdk/.</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[21] </w:t>
            </w:r>
          </w:p>
        </w:tc>
        <w:tc>
          <w:tcPr>
            <w:tcW w:w="0" w:type="auto"/>
            <w:hideMark/>
          </w:tcPr>
          <w:p w:rsidR="001511D2" w:rsidRDefault="001511D2">
            <w:pPr>
              <w:pStyle w:val="Bibliography"/>
              <w:rPr>
                <w:rFonts w:eastAsiaTheme="minorEastAsia"/>
                <w:noProof/>
              </w:rPr>
            </w:pPr>
            <w:r>
              <w:rPr>
                <w:noProof/>
              </w:rPr>
              <w:t>L. M. S. LMS, "myriadRF projects," 2015. [Online]. Available: https://myriadrf.org/projects/lms-suite/.</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[22] </w:t>
            </w:r>
          </w:p>
        </w:tc>
        <w:tc>
          <w:tcPr>
            <w:tcW w:w="0" w:type="auto"/>
            <w:hideMark/>
          </w:tcPr>
          <w:p w:rsidR="001511D2" w:rsidRDefault="001511D2">
            <w:pPr>
              <w:pStyle w:val="Bibliography"/>
              <w:rPr>
                <w:rFonts w:eastAsiaTheme="minorEastAsia"/>
                <w:noProof/>
              </w:rPr>
            </w:pPr>
            <w:r>
              <w:rPr>
                <w:noProof/>
              </w:rPr>
              <w:t xml:space="preserve">P. Oxley, D. Fields and S. Kurtz, "RASDRWin: Companion Software for RASDR," </w:t>
            </w:r>
            <w:r>
              <w:rPr>
                <w:i/>
                <w:iCs/>
                <w:noProof/>
              </w:rPr>
              <w:t xml:space="preserve">Proceedings of the Annual Meeting of the Society of Amateur Radio Astronomers, </w:t>
            </w:r>
            <w:r>
              <w:rPr>
                <w:noProof/>
              </w:rPr>
              <w:t xml:space="preserve">no. July 14-17, 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[23] </w:t>
            </w:r>
          </w:p>
        </w:tc>
        <w:tc>
          <w:tcPr>
            <w:tcW w:w="0" w:type="auto"/>
            <w:hideMark/>
          </w:tcPr>
          <w:p w:rsidR="001511D2" w:rsidRDefault="001511D2">
            <w:pPr>
              <w:pStyle w:val="Bibliography"/>
              <w:rPr>
                <w:rFonts w:eastAsiaTheme="minorEastAsia"/>
                <w:noProof/>
              </w:rPr>
            </w:pPr>
            <w:r>
              <w:rPr>
                <w:noProof/>
              </w:rPr>
              <w:t xml:space="preserve">P. Oxley and D. K. S. Fields, "RASDRviewer: RASDR2 Control and Analysis Software," </w:t>
            </w:r>
            <w:r>
              <w:rPr>
                <w:i/>
                <w:iCs/>
                <w:noProof/>
              </w:rPr>
              <w:t xml:space="preserve">Proceedings of the Annual Meeting of the Society of Amateur Radio Astronomers, </w:t>
            </w:r>
            <w:r>
              <w:rPr>
                <w:noProof/>
              </w:rPr>
              <w:t xml:space="preserve">no. June 29-July 2,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[24] </w:t>
            </w:r>
          </w:p>
        </w:tc>
        <w:tc>
          <w:tcPr>
            <w:tcW w:w="0" w:type="auto"/>
            <w:hideMark/>
          </w:tcPr>
          <w:p w:rsidR="001511D2" w:rsidRDefault="001511D2">
            <w:pPr>
              <w:pStyle w:val="Bibliography"/>
              <w:rPr>
                <w:rFonts w:eastAsiaTheme="minorEastAsia"/>
                <w:noProof/>
              </w:rPr>
            </w:pPr>
            <w:r>
              <w:rPr>
                <w:noProof/>
              </w:rPr>
              <w:t>RASDRviewer, "RASDRviewer downloads," 2015. [Online]. Available: https://groups.yahoo.com/neo/groups/RASDR/files/RASDRviewerSoftware/.</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[25] </w:t>
            </w:r>
          </w:p>
        </w:tc>
        <w:tc>
          <w:tcPr>
            <w:tcW w:w="0" w:type="auto"/>
            <w:hideMark/>
          </w:tcPr>
          <w:p w:rsidR="001511D2" w:rsidRDefault="001511D2">
            <w:pPr>
              <w:pStyle w:val="Bibliography"/>
              <w:rPr>
                <w:rFonts w:eastAsiaTheme="minorEastAsia"/>
                <w:noProof/>
              </w:rPr>
            </w:pPr>
            <w:r>
              <w:rPr>
                <w:noProof/>
              </w:rPr>
              <w:t xml:space="preserve">D. Fields, P. Oxley, B. Vacaliuc, S. Kurtz, C. Lyster, C. S. Z. Tamosevicius and S. Berl, "Radio Astronomy with RASDR2," </w:t>
            </w:r>
            <w:r>
              <w:rPr>
                <w:i/>
                <w:iCs/>
                <w:noProof/>
              </w:rPr>
              <w:t xml:space="preserve">Proceedings of the Annual Meeting of the Society of </w:t>
            </w:r>
            <w:r>
              <w:rPr>
                <w:i/>
                <w:iCs/>
                <w:noProof/>
              </w:rPr>
              <w:lastRenderedPageBreak/>
              <w:t xml:space="preserve">Amateur Radio Astronomers. June 29-July 2, 2014, at NRAO, Green Bank WV, </w:t>
            </w:r>
            <w:r>
              <w:rPr>
                <w:noProof/>
              </w:rPr>
              <w:t xml:space="preserve">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lastRenderedPageBreak/>
              <w:t xml:space="preserve">[26] </w:t>
            </w:r>
          </w:p>
        </w:tc>
        <w:tc>
          <w:tcPr>
            <w:tcW w:w="0" w:type="auto"/>
            <w:hideMark/>
          </w:tcPr>
          <w:p w:rsidR="001511D2" w:rsidRDefault="001511D2">
            <w:pPr>
              <w:pStyle w:val="Bibliography"/>
              <w:rPr>
                <w:rFonts w:eastAsiaTheme="minorEastAsia"/>
                <w:noProof/>
              </w:rPr>
            </w:pPr>
            <w:r>
              <w:rPr>
                <w:noProof/>
              </w:rPr>
              <w:t xml:space="preserve">P. Oxley, D. Fields, B. Vacaliuc and C. L. a. F. Ghigo., "Detection of Narrow Spectral Features using RASDR2 and the NRAO 20m Telescope," vol. p.90, no. July-Aug,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[27] </w:t>
            </w:r>
          </w:p>
        </w:tc>
        <w:tc>
          <w:tcPr>
            <w:tcW w:w="0" w:type="auto"/>
            <w:hideMark/>
          </w:tcPr>
          <w:p w:rsidR="001511D2" w:rsidRDefault="001511D2">
            <w:pPr>
              <w:pStyle w:val="Bibliography"/>
              <w:rPr>
                <w:rFonts w:eastAsiaTheme="minorEastAsia"/>
                <w:noProof/>
              </w:rPr>
            </w:pPr>
            <w:r>
              <w:rPr>
                <w:noProof/>
              </w:rPr>
              <w:t>J. Bernard, "SpectraCyber I/II™ 1420 MHz Hydrogen Line Spectrometer Installation and Operation Manual No. SC1/2-2006," Carl Lyster through Radio Astronomy Supplies, 2010. [Online]. Available: http://www.ncra.tifr.res.in/rpl/facilities/4m-srt/SCI_IIManual.pdf.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[28] </w:t>
            </w:r>
          </w:p>
        </w:tc>
        <w:tc>
          <w:tcPr>
            <w:tcW w:w="0" w:type="auto"/>
            <w:hideMark/>
          </w:tcPr>
          <w:p w:rsidR="001511D2" w:rsidRDefault="001511D2">
            <w:pPr>
              <w:pStyle w:val="Bibliography"/>
              <w:rPr>
                <w:rFonts w:eastAsiaTheme="minorEastAsia"/>
                <w:noProof/>
              </w:rPr>
            </w:pPr>
            <w:r>
              <w:rPr>
                <w:noProof/>
              </w:rPr>
              <w:t>R. Postprocessing, "Postprocessing with Python," 2015. [Online]. Available: https://groups.yahoo.com/neo/groups/RASDR/files/PostprocessingSoftware/.</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[29] </w:t>
            </w:r>
          </w:p>
        </w:tc>
        <w:tc>
          <w:tcPr>
            <w:tcW w:w="0" w:type="auto"/>
            <w:hideMark/>
          </w:tcPr>
          <w:p w:rsidR="001511D2" w:rsidRDefault="001511D2">
            <w:pPr>
              <w:pStyle w:val="Bibliography"/>
              <w:rPr>
                <w:rFonts w:eastAsiaTheme="minorEastAsia"/>
                <w:noProof/>
              </w:rPr>
            </w:pPr>
            <w:r>
              <w:rPr>
                <w:noProof/>
              </w:rPr>
              <w:t>NRAO, "NATIONAL RADIO ASTRONOMY OBSERVATORY 40-FOOT RADIO TELESCOPE OPERATOR’S MANUAL," 2014. [Online]. Available: http://www.gb.nrao.edu/epo/manual.pdf.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[30] </w:t>
            </w:r>
          </w:p>
        </w:tc>
        <w:tc>
          <w:tcPr>
            <w:tcW w:w="0" w:type="auto"/>
            <w:hideMark/>
          </w:tcPr>
          <w:p w:rsidR="001511D2" w:rsidRDefault="001511D2">
            <w:pPr>
              <w:pStyle w:val="Bibliography"/>
              <w:rPr>
                <w:rFonts w:eastAsiaTheme="minorEastAsia"/>
                <w:noProof/>
              </w:rPr>
            </w:pPr>
            <w:r>
              <w:rPr>
                <w:noProof/>
              </w:rPr>
              <w:t>Ebay, "Raltron CO19025-100.000MHz," 2014. [Online]. Available: www.ebay.com.</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[31] </w:t>
            </w:r>
          </w:p>
        </w:tc>
        <w:tc>
          <w:tcPr>
            <w:tcW w:w="0" w:type="auto"/>
            <w:hideMark/>
          </w:tcPr>
          <w:p w:rsidR="001511D2" w:rsidRDefault="001511D2">
            <w:pPr>
              <w:pStyle w:val="Bibliography"/>
              <w:rPr>
                <w:rFonts w:eastAsiaTheme="minorEastAsia"/>
                <w:noProof/>
              </w:rPr>
            </w:pPr>
            <w:r>
              <w:rPr>
                <w:noProof/>
              </w:rPr>
              <w:t>Raltron, "Through hole clock oscillators – 3 state HCMOS compatible," Raltron, 2014. [Online]. Available: http://www.raltron.com/products/pdfspecs/clock_co15-co19.pdf.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[32] </w:t>
            </w:r>
          </w:p>
        </w:tc>
        <w:tc>
          <w:tcPr>
            <w:tcW w:w="0" w:type="auto"/>
            <w:hideMark/>
          </w:tcPr>
          <w:p w:rsidR="001511D2" w:rsidRDefault="001511D2">
            <w:pPr>
              <w:pStyle w:val="Bibliography"/>
              <w:rPr>
                <w:rFonts w:eastAsiaTheme="minorEastAsia"/>
                <w:noProof/>
              </w:rPr>
            </w:pPr>
            <w:r>
              <w:rPr>
                <w:noProof/>
              </w:rPr>
              <w:t>Miltron, "LFCN-225," Mitron, 2014. [Online]. Available: http://www.mitron.cn/cxchanpin/Filters-n/LFCN-225.pdf.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[33] </w:t>
            </w:r>
          </w:p>
        </w:tc>
        <w:tc>
          <w:tcPr>
            <w:tcW w:w="0" w:type="auto"/>
            <w:hideMark/>
          </w:tcPr>
          <w:p w:rsidR="001511D2" w:rsidRDefault="001511D2">
            <w:pPr>
              <w:pStyle w:val="Bibliography"/>
              <w:rPr>
                <w:rFonts w:eastAsiaTheme="minorEastAsia"/>
                <w:noProof/>
              </w:rPr>
            </w:pPr>
            <w:r>
              <w:rPr>
                <w:noProof/>
              </w:rPr>
              <w:t>Hewlett-Packard, "Silicon Bipolar MMIC 5</w:t>
            </w:r>
            <w:r>
              <w:rPr>
                <w:rFonts w:ascii="Lucida Sans Unicode" w:hAnsi="Lucida Sans Unicode" w:cs="Lucida Sans Unicode"/>
                <w:noProof/>
              </w:rPr>
              <w:t>␣</w:t>
            </w:r>
            <w:r>
              <w:rPr>
                <w:noProof/>
              </w:rPr>
              <w:t xml:space="preserve"> GHz," 2014. [Online]. Available: http://www.qsl.net/n9zia/omnitracs/IAM81008.pdf.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[34] </w:t>
            </w:r>
          </w:p>
        </w:tc>
        <w:tc>
          <w:tcPr>
            <w:tcW w:w="0" w:type="auto"/>
            <w:hideMark/>
          </w:tcPr>
          <w:p w:rsidR="001511D2" w:rsidRDefault="001511D2">
            <w:pPr>
              <w:pStyle w:val="Bibliography"/>
              <w:rPr>
                <w:rFonts w:eastAsiaTheme="minorEastAsia"/>
                <w:noProof/>
              </w:rPr>
            </w:pPr>
            <w:r>
              <w:rPr>
                <w:noProof/>
              </w:rPr>
              <w:t>Minicircuits, "Plugin High Pass Filter," [Online]. Available: http://www.minicircuits.com/pdfs/PHP-100+.pdf.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[35] </w:t>
            </w:r>
          </w:p>
        </w:tc>
        <w:tc>
          <w:tcPr>
            <w:tcW w:w="0" w:type="auto"/>
            <w:hideMark/>
          </w:tcPr>
          <w:p w:rsidR="001511D2" w:rsidRDefault="001511D2">
            <w:pPr>
              <w:pStyle w:val="Bibliography"/>
              <w:rPr>
                <w:rFonts w:eastAsiaTheme="minorEastAsia"/>
                <w:noProof/>
              </w:rPr>
            </w:pPr>
            <w:r>
              <w:rPr>
                <w:noProof/>
              </w:rPr>
              <w:t>Nooelec, "Ham It Up v1.2 - RF Upconverter For Software Defined Radio," Nooelec, 2014. [Online]. Available: http://www.nooelec.com/store/ham-it-up-v1-0-rf-upconverter-for-software-defined-radio.html.</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[36] </w:t>
            </w:r>
          </w:p>
        </w:tc>
        <w:tc>
          <w:tcPr>
            <w:tcW w:w="0" w:type="auto"/>
            <w:hideMark/>
          </w:tcPr>
          <w:p w:rsidR="001511D2" w:rsidRDefault="001511D2">
            <w:pPr>
              <w:pStyle w:val="Bibliography"/>
              <w:rPr>
                <w:rFonts w:eastAsiaTheme="minorEastAsia"/>
                <w:noProof/>
              </w:rPr>
            </w:pPr>
            <w:r>
              <w:rPr>
                <w:noProof/>
              </w:rPr>
              <w:t>NASA, "Kepler Discoveries," NASA, 2015. [Online]. Available: http://kepler.nasa.gov/Mission/discoveries/.</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[37] </w:t>
            </w:r>
          </w:p>
        </w:tc>
        <w:tc>
          <w:tcPr>
            <w:tcW w:w="0" w:type="auto"/>
            <w:hideMark/>
          </w:tcPr>
          <w:p w:rsidR="001511D2" w:rsidRDefault="001511D2">
            <w:pPr>
              <w:pStyle w:val="Bibliography"/>
              <w:rPr>
                <w:rFonts w:eastAsiaTheme="minorEastAsia"/>
                <w:noProof/>
              </w:rPr>
            </w:pPr>
            <w:r>
              <w:rPr>
                <w:noProof/>
              </w:rPr>
              <w:t xml:space="preserve">K. Roy, R. Kennedy and D. Fields, ""Shell Worlds" in Genta, Giancarlo, Ed; Proceedings of the Severnth IAA Symposium on Relalistic Near-Term Advanced Scientific Space Missions: Missions to the outer solar system and beyond.International Academy of Astronautics, Aosta, IT.," 2011. </w:t>
            </w:r>
          </w:p>
        </w:tc>
      </w:tr>
      <w:tr w:rsidR="001511D2">
        <w:trPr>
          <w:tblCellSpacing w:w="15" w:type="dxa"/>
        </w:trPr>
        <w:tc>
          <w:tcPr>
            <w:tcW w:w="50" w:type="pct"/>
            <w:hideMark/>
          </w:tcPr>
          <w:p w:rsidR="001511D2" w:rsidRDefault="001511D2">
            <w:pPr>
              <w:pStyle w:val="Bibliography"/>
              <w:rPr>
                <w:rFonts w:eastAsiaTheme="minorEastAsia"/>
                <w:noProof/>
              </w:rPr>
            </w:pPr>
            <w:r>
              <w:rPr>
                <w:noProof/>
              </w:rPr>
              <w:lastRenderedPageBreak/>
              <w:t xml:space="preserve">[38] </w:t>
            </w:r>
          </w:p>
        </w:tc>
        <w:tc>
          <w:tcPr>
            <w:tcW w:w="0" w:type="auto"/>
            <w:hideMark/>
          </w:tcPr>
          <w:p w:rsidR="001511D2" w:rsidRDefault="001511D2">
            <w:pPr>
              <w:pStyle w:val="Bibliography"/>
              <w:rPr>
                <w:rFonts w:eastAsiaTheme="minorEastAsia"/>
                <w:noProof/>
              </w:rPr>
            </w:pPr>
            <w:r>
              <w:rPr>
                <w:noProof/>
              </w:rPr>
              <w:t xml:space="preserve">D. Fields, R. Kenendy, K. Roy and B. Vacaliuc, "Interplanetary radio transmission through serial ionospheric and material barriers. Acta Astronautica," no. 82, 2, pp 251-256, 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[39] </w:t>
            </w:r>
          </w:p>
        </w:tc>
        <w:tc>
          <w:tcPr>
            <w:tcW w:w="0" w:type="auto"/>
            <w:hideMark/>
          </w:tcPr>
          <w:p w:rsidR="001511D2" w:rsidRDefault="001511D2">
            <w:pPr>
              <w:pStyle w:val="Bibliography"/>
              <w:rPr>
                <w:rFonts w:eastAsiaTheme="minorEastAsia"/>
                <w:noProof/>
              </w:rPr>
            </w:pPr>
            <w:r>
              <w:rPr>
                <w:noProof/>
              </w:rPr>
              <w:t xml:space="preserve">D. Fields, S. Kurtz, P. Shuch, S. Hogle, B. Vacaliuc, P. Oxley, K. Roy and R. Kennedy, </w:t>
            </w:r>
            <w:r>
              <w:rPr>
                <w:i/>
                <w:iCs/>
                <w:noProof/>
              </w:rPr>
              <w:t xml:space="preserve">Algorithmic Communication Structures for Interstellar Travel and SETI, </w:t>
            </w:r>
            <w:r>
              <w:rPr>
                <w:noProof/>
              </w:rPr>
              <w:t xml:space="preserve">Huntsville, AL: Second Tennessee Valley Interstellar Workshop, 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[40] </w:t>
            </w:r>
          </w:p>
        </w:tc>
        <w:tc>
          <w:tcPr>
            <w:tcW w:w="0" w:type="auto"/>
            <w:hideMark/>
          </w:tcPr>
          <w:p w:rsidR="001511D2" w:rsidRDefault="001511D2">
            <w:pPr>
              <w:pStyle w:val="Bibliography"/>
              <w:rPr>
                <w:rFonts w:eastAsiaTheme="minorEastAsia"/>
                <w:noProof/>
              </w:rPr>
            </w:pPr>
            <w:r>
              <w:rPr>
                <w:noProof/>
              </w:rPr>
              <w:t xml:space="preserve">P. Oxley, D. Fields and S. Kurtz, "RASDR2 Control and Analysis Software," in </w:t>
            </w:r>
            <w:r>
              <w:rPr>
                <w:i/>
                <w:iCs/>
                <w:noProof/>
              </w:rPr>
              <w:t>Proceedings of the 2014 SARA Conference</w:t>
            </w:r>
            <w:r>
              <w:rPr>
                <w:noProof/>
              </w:rPr>
              <w:t xml:space="preserve">, Green Bank, WV, 2014. </w:t>
            </w:r>
          </w:p>
        </w:tc>
      </w:tr>
    </w:tbl>
    <w:p w:rsidR="001511D2" w:rsidRDefault="001511D2">
      <w:pPr>
        <w:rPr>
          <w:rFonts w:eastAsia="Times New Roman"/>
          <w:noProof/>
        </w:rPr>
      </w:pPr>
    </w:p>
    <w:p w:rsidR="00264C55" w:rsidRDefault="00E152C1" w:rsidP="00D3074F">
      <w:pPr>
        <w:rPr>
          <w:rFonts w:asciiTheme="majorHAnsi" w:eastAsiaTheme="majorEastAsia" w:hAnsiTheme="majorHAnsi" w:cstheme="majorBidi"/>
          <w:b/>
          <w:bCs/>
          <w:color w:val="365F91" w:themeColor="accent1" w:themeShade="BF"/>
          <w:sz w:val="28"/>
          <w:szCs w:val="28"/>
        </w:rPr>
      </w:pPr>
      <w:r>
        <w:fldChar w:fldCharType="end"/>
      </w:r>
    </w:p>
    <w:p w:rsidR="0057226B" w:rsidRDefault="0057226B">
      <w:pPr>
        <w:rPr>
          <w:rFonts w:asciiTheme="majorHAnsi" w:eastAsiaTheme="majorEastAsia" w:hAnsiTheme="majorHAnsi" w:cstheme="majorBidi"/>
          <w:b/>
          <w:bCs/>
          <w:color w:val="365F91" w:themeColor="accent1" w:themeShade="BF"/>
          <w:sz w:val="28"/>
          <w:szCs w:val="28"/>
        </w:rPr>
      </w:pPr>
      <w:r>
        <w:br w:type="page"/>
      </w:r>
    </w:p>
    <w:p w:rsidR="00BA07A7" w:rsidRPr="00BA07A7" w:rsidRDefault="00BA07A7" w:rsidP="00BA07A7">
      <w:pPr>
        <w:pStyle w:val="Heading1"/>
      </w:pPr>
      <w:bookmarkStart w:id="336" w:name="_Toc414010619"/>
      <w:r>
        <w:lastRenderedPageBreak/>
        <w:t>Index</w:t>
      </w:r>
      <w:bookmarkEnd w:id="336"/>
    </w:p>
    <w:p w:rsidR="00D3074F" w:rsidRDefault="00E152C1" w:rsidP="0091164F">
      <w:pPr>
        <w:rPr>
          <w:noProof/>
        </w:rPr>
        <w:sectPr w:rsidR="00D3074F" w:rsidSect="00D3074F">
          <w:footerReference w:type="default" r:id="rId60"/>
          <w:type w:val="continuous"/>
          <w:pgSz w:w="12240" w:h="15840"/>
          <w:pgMar w:top="1440" w:right="1440" w:bottom="1440" w:left="1440" w:header="720" w:footer="720" w:gutter="0"/>
          <w:cols w:space="720"/>
          <w:docGrid w:linePitch="360"/>
        </w:sectPr>
      </w:pPr>
      <w:r>
        <w:fldChar w:fldCharType="begin"/>
      </w:r>
      <w:r w:rsidR="00BA07A7">
        <w:instrText xml:space="preserve"> INDEX \c "2" \z "1033" </w:instrText>
      </w:r>
      <w:r>
        <w:fldChar w:fldCharType="separate"/>
      </w:r>
    </w:p>
    <w:p w:rsidR="00D3074F" w:rsidRDefault="00D3074F">
      <w:pPr>
        <w:pStyle w:val="Index1"/>
        <w:tabs>
          <w:tab w:val="right" w:leader="dot" w:pos="4310"/>
        </w:tabs>
        <w:rPr>
          <w:noProof/>
        </w:rPr>
      </w:pPr>
      <w:r>
        <w:rPr>
          <w:noProof/>
        </w:rPr>
        <w:lastRenderedPageBreak/>
        <w:t>Add Marker, 28</w:t>
      </w:r>
    </w:p>
    <w:p w:rsidR="00D3074F" w:rsidRDefault="00D3074F">
      <w:pPr>
        <w:pStyle w:val="Index1"/>
        <w:tabs>
          <w:tab w:val="right" w:leader="dot" w:pos="4310"/>
        </w:tabs>
        <w:rPr>
          <w:noProof/>
        </w:rPr>
      </w:pPr>
      <w:r>
        <w:rPr>
          <w:noProof/>
        </w:rPr>
        <w:t>Architecture, 25</w:t>
      </w:r>
    </w:p>
    <w:p w:rsidR="00D3074F" w:rsidRDefault="00D3074F">
      <w:pPr>
        <w:pStyle w:val="Index1"/>
        <w:tabs>
          <w:tab w:val="right" w:leader="dot" w:pos="4310"/>
        </w:tabs>
        <w:rPr>
          <w:noProof/>
        </w:rPr>
      </w:pPr>
      <w:r>
        <w:rPr>
          <w:noProof/>
        </w:rPr>
        <w:t>artificial worlds, 42</w:t>
      </w:r>
    </w:p>
    <w:p w:rsidR="00D3074F" w:rsidRDefault="00D3074F">
      <w:pPr>
        <w:pStyle w:val="Index1"/>
        <w:tabs>
          <w:tab w:val="right" w:leader="dot" w:pos="4310"/>
        </w:tabs>
        <w:rPr>
          <w:noProof/>
        </w:rPr>
      </w:pPr>
      <w:r>
        <w:rPr>
          <w:noProof/>
        </w:rPr>
        <w:t>Basic Radio Astronomy, 30</w:t>
      </w:r>
    </w:p>
    <w:p w:rsidR="00D3074F" w:rsidRDefault="00D3074F">
      <w:pPr>
        <w:pStyle w:val="Index1"/>
        <w:tabs>
          <w:tab w:val="right" w:leader="dot" w:pos="4310"/>
        </w:tabs>
        <w:rPr>
          <w:noProof/>
        </w:rPr>
      </w:pPr>
      <w:r>
        <w:rPr>
          <w:noProof/>
        </w:rPr>
        <w:t>display FFT span, 44</w:t>
      </w:r>
    </w:p>
    <w:p w:rsidR="00D3074F" w:rsidRDefault="00D3074F">
      <w:pPr>
        <w:pStyle w:val="Index1"/>
        <w:tabs>
          <w:tab w:val="right" w:leader="dot" w:pos="4310"/>
        </w:tabs>
        <w:rPr>
          <w:noProof/>
        </w:rPr>
      </w:pPr>
      <w:r>
        <w:rPr>
          <w:noProof/>
        </w:rPr>
        <w:t>Excel files, 44</w:t>
      </w:r>
    </w:p>
    <w:p w:rsidR="00D3074F" w:rsidRDefault="00D3074F">
      <w:pPr>
        <w:pStyle w:val="Index1"/>
        <w:tabs>
          <w:tab w:val="right" w:leader="dot" w:pos="4310"/>
        </w:tabs>
        <w:rPr>
          <w:noProof/>
        </w:rPr>
      </w:pPr>
      <w:r>
        <w:rPr>
          <w:noProof/>
        </w:rPr>
        <w:t>External frequency input, 22</w:t>
      </w:r>
    </w:p>
    <w:p w:rsidR="00D3074F" w:rsidRDefault="00D3074F">
      <w:pPr>
        <w:pStyle w:val="Index1"/>
        <w:tabs>
          <w:tab w:val="right" w:leader="dot" w:pos="4310"/>
        </w:tabs>
        <w:rPr>
          <w:noProof/>
        </w:rPr>
      </w:pPr>
      <w:r>
        <w:rPr>
          <w:noProof/>
        </w:rPr>
        <w:t>FAQs, 44</w:t>
      </w:r>
    </w:p>
    <w:p w:rsidR="00D3074F" w:rsidRDefault="00D3074F">
      <w:pPr>
        <w:pStyle w:val="Index1"/>
        <w:tabs>
          <w:tab w:val="right" w:leader="dot" w:pos="4310"/>
        </w:tabs>
        <w:rPr>
          <w:noProof/>
        </w:rPr>
      </w:pPr>
      <w:r>
        <w:rPr>
          <w:noProof/>
        </w:rPr>
        <w:t>Faraday bands, 41</w:t>
      </w:r>
    </w:p>
    <w:p w:rsidR="00D3074F" w:rsidRDefault="00D3074F">
      <w:pPr>
        <w:pStyle w:val="Index1"/>
        <w:tabs>
          <w:tab w:val="right" w:leader="dot" w:pos="4310"/>
        </w:tabs>
        <w:rPr>
          <w:noProof/>
        </w:rPr>
      </w:pPr>
      <w:r>
        <w:rPr>
          <w:noProof/>
        </w:rPr>
        <w:t>FFT Output to Disk, 28</w:t>
      </w:r>
    </w:p>
    <w:p w:rsidR="00D3074F" w:rsidRDefault="00D3074F">
      <w:pPr>
        <w:pStyle w:val="Index1"/>
        <w:tabs>
          <w:tab w:val="right" w:leader="dot" w:pos="4310"/>
        </w:tabs>
        <w:rPr>
          <w:noProof/>
        </w:rPr>
      </w:pPr>
      <w:r>
        <w:rPr>
          <w:noProof/>
        </w:rPr>
        <w:t>firmware, 25</w:t>
      </w:r>
    </w:p>
    <w:p w:rsidR="00D3074F" w:rsidRDefault="00D3074F">
      <w:pPr>
        <w:pStyle w:val="Index1"/>
        <w:tabs>
          <w:tab w:val="right" w:leader="dot" w:pos="4310"/>
        </w:tabs>
        <w:rPr>
          <w:noProof/>
        </w:rPr>
      </w:pPr>
      <w:r>
        <w:rPr>
          <w:noProof/>
        </w:rPr>
        <w:t>Goldilocks zone, 41</w:t>
      </w:r>
    </w:p>
    <w:p w:rsidR="00D3074F" w:rsidRDefault="00D3074F">
      <w:pPr>
        <w:pStyle w:val="Index1"/>
        <w:tabs>
          <w:tab w:val="right" w:leader="dot" w:pos="4310"/>
        </w:tabs>
        <w:rPr>
          <w:noProof/>
        </w:rPr>
      </w:pPr>
      <w:r>
        <w:rPr>
          <w:noProof/>
        </w:rPr>
        <w:t>Graphical User Interface, 26</w:t>
      </w:r>
    </w:p>
    <w:p w:rsidR="00D3074F" w:rsidRDefault="00D3074F">
      <w:pPr>
        <w:pStyle w:val="Index1"/>
        <w:tabs>
          <w:tab w:val="right" w:leader="dot" w:pos="4310"/>
        </w:tabs>
        <w:rPr>
          <w:noProof/>
        </w:rPr>
      </w:pPr>
      <w:r>
        <w:rPr>
          <w:noProof/>
        </w:rPr>
        <w:t>graphics GL capability, 25, 44</w:t>
      </w:r>
    </w:p>
    <w:p w:rsidR="00D3074F" w:rsidRDefault="00D3074F">
      <w:pPr>
        <w:pStyle w:val="Index1"/>
        <w:tabs>
          <w:tab w:val="right" w:leader="dot" w:pos="4310"/>
        </w:tabs>
        <w:rPr>
          <w:noProof/>
        </w:rPr>
      </w:pPr>
      <w:r>
        <w:rPr>
          <w:noProof/>
        </w:rPr>
        <w:t>Installing RASDRviewer, 25</w:t>
      </w:r>
    </w:p>
    <w:p w:rsidR="00D3074F" w:rsidRDefault="00D3074F">
      <w:pPr>
        <w:pStyle w:val="Index1"/>
        <w:tabs>
          <w:tab w:val="right" w:leader="dot" w:pos="4310"/>
        </w:tabs>
        <w:rPr>
          <w:noProof/>
        </w:rPr>
      </w:pPr>
      <w:r>
        <w:rPr>
          <w:noProof/>
        </w:rPr>
        <w:t>internal noise floor, 33</w:t>
      </w:r>
    </w:p>
    <w:p w:rsidR="00D3074F" w:rsidRDefault="00D3074F">
      <w:pPr>
        <w:pStyle w:val="Index1"/>
        <w:tabs>
          <w:tab w:val="right" w:leader="dot" w:pos="4310"/>
        </w:tabs>
        <w:rPr>
          <w:noProof/>
        </w:rPr>
      </w:pPr>
      <w:r>
        <w:rPr>
          <w:noProof/>
        </w:rPr>
        <w:t>Kepler, 41</w:t>
      </w:r>
    </w:p>
    <w:p w:rsidR="00D3074F" w:rsidRDefault="00D3074F">
      <w:pPr>
        <w:pStyle w:val="Index1"/>
        <w:tabs>
          <w:tab w:val="right" w:leader="dot" w:pos="4310"/>
        </w:tabs>
        <w:rPr>
          <w:noProof/>
        </w:rPr>
      </w:pPr>
      <w:r>
        <w:rPr>
          <w:noProof/>
        </w:rPr>
        <w:t>LED D9, 22</w:t>
      </w:r>
    </w:p>
    <w:p w:rsidR="00D3074F" w:rsidRDefault="00D3074F">
      <w:pPr>
        <w:pStyle w:val="Index1"/>
        <w:tabs>
          <w:tab w:val="right" w:leader="dot" w:pos="4310"/>
        </w:tabs>
        <w:rPr>
          <w:noProof/>
        </w:rPr>
      </w:pPr>
      <w:r>
        <w:rPr>
          <w:noProof/>
        </w:rPr>
        <w:t>LED indicators, 21</w:t>
      </w:r>
    </w:p>
    <w:p w:rsidR="00D3074F" w:rsidRDefault="00D3074F">
      <w:pPr>
        <w:pStyle w:val="Index1"/>
        <w:tabs>
          <w:tab w:val="right" w:leader="dot" w:pos="4310"/>
        </w:tabs>
        <w:rPr>
          <w:noProof/>
        </w:rPr>
      </w:pPr>
      <w:r>
        <w:rPr>
          <w:noProof/>
        </w:rPr>
        <w:lastRenderedPageBreak/>
        <w:t>Mazimum internal RF gain, 14</w:t>
      </w:r>
    </w:p>
    <w:p w:rsidR="00D3074F" w:rsidRDefault="00D3074F">
      <w:pPr>
        <w:pStyle w:val="Index1"/>
        <w:tabs>
          <w:tab w:val="right" w:leader="dot" w:pos="4310"/>
        </w:tabs>
        <w:rPr>
          <w:noProof/>
        </w:rPr>
      </w:pPr>
      <w:r>
        <w:rPr>
          <w:noProof/>
        </w:rPr>
        <w:t>number of FFTs to average, 27</w:t>
      </w:r>
    </w:p>
    <w:p w:rsidR="00D3074F" w:rsidRDefault="00D3074F">
      <w:pPr>
        <w:pStyle w:val="Index1"/>
        <w:tabs>
          <w:tab w:val="right" w:leader="dot" w:pos="4310"/>
        </w:tabs>
        <w:rPr>
          <w:noProof/>
        </w:rPr>
      </w:pPr>
      <w:r>
        <w:rPr>
          <w:noProof/>
        </w:rPr>
        <w:t>Nvidia graphics cards, 25</w:t>
      </w:r>
    </w:p>
    <w:p w:rsidR="00D3074F" w:rsidRDefault="00D3074F">
      <w:pPr>
        <w:pStyle w:val="Index1"/>
        <w:tabs>
          <w:tab w:val="right" w:leader="dot" w:pos="4310"/>
        </w:tabs>
        <w:rPr>
          <w:noProof/>
        </w:rPr>
      </w:pPr>
      <w:r>
        <w:rPr>
          <w:noProof/>
        </w:rPr>
        <w:t>old computer, 44</w:t>
      </w:r>
    </w:p>
    <w:p w:rsidR="00D3074F" w:rsidRDefault="00D3074F">
      <w:pPr>
        <w:pStyle w:val="Index1"/>
        <w:tabs>
          <w:tab w:val="right" w:leader="dot" w:pos="4310"/>
        </w:tabs>
        <w:rPr>
          <w:noProof/>
        </w:rPr>
      </w:pPr>
      <w:r>
        <w:rPr>
          <w:noProof/>
        </w:rPr>
        <w:t>older computers, 25</w:t>
      </w:r>
    </w:p>
    <w:p w:rsidR="00D3074F" w:rsidRDefault="00D3074F">
      <w:pPr>
        <w:pStyle w:val="Index1"/>
        <w:tabs>
          <w:tab w:val="right" w:leader="dot" w:pos="4310"/>
        </w:tabs>
        <w:rPr>
          <w:noProof/>
        </w:rPr>
      </w:pPr>
      <w:r>
        <w:rPr>
          <w:noProof/>
        </w:rPr>
        <w:t>pci express card, 21</w:t>
      </w:r>
    </w:p>
    <w:p w:rsidR="00D3074F" w:rsidRDefault="00D3074F">
      <w:pPr>
        <w:pStyle w:val="Index1"/>
        <w:tabs>
          <w:tab w:val="right" w:leader="dot" w:pos="4310"/>
        </w:tabs>
        <w:rPr>
          <w:noProof/>
        </w:rPr>
      </w:pPr>
      <w:r>
        <w:rPr>
          <w:noProof/>
        </w:rPr>
        <w:t>post-processing, 33</w:t>
      </w:r>
    </w:p>
    <w:p w:rsidR="00D3074F" w:rsidRDefault="00D3074F">
      <w:pPr>
        <w:pStyle w:val="Index1"/>
        <w:tabs>
          <w:tab w:val="right" w:leader="dot" w:pos="4310"/>
        </w:tabs>
        <w:rPr>
          <w:noProof/>
        </w:rPr>
      </w:pPr>
      <w:r>
        <w:rPr>
          <w:noProof/>
        </w:rPr>
        <w:t>Postprocessing, 34</w:t>
      </w:r>
    </w:p>
    <w:p w:rsidR="00D3074F" w:rsidRDefault="00D3074F">
      <w:pPr>
        <w:pStyle w:val="Index1"/>
        <w:tabs>
          <w:tab w:val="right" w:leader="dot" w:pos="4310"/>
        </w:tabs>
        <w:rPr>
          <w:noProof/>
        </w:rPr>
      </w:pPr>
      <w:r>
        <w:rPr>
          <w:noProof/>
        </w:rPr>
        <w:t>RASDR noise floor, 33</w:t>
      </w:r>
    </w:p>
    <w:p w:rsidR="00D3074F" w:rsidRDefault="00D3074F">
      <w:pPr>
        <w:pStyle w:val="Index1"/>
        <w:tabs>
          <w:tab w:val="right" w:leader="dot" w:pos="4310"/>
        </w:tabs>
        <w:rPr>
          <w:noProof/>
        </w:rPr>
      </w:pPr>
      <w:r>
        <w:rPr>
          <w:noProof/>
        </w:rPr>
        <w:t>reference clock, 50</w:t>
      </w:r>
    </w:p>
    <w:p w:rsidR="00D3074F" w:rsidRDefault="00D3074F">
      <w:pPr>
        <w:pStyle w:val="Index1"/>
        <w:tabs>
          <w:tab w:val="right" w:leader="dot" w:pos="4310"/>
        </w:tabs>
        <w:rPr>
          <w:noProof/>
        </w:rPr>
      </w:pPr>
      <w:r>
        <w:rPr>
          <w:noProof/>
        </w:rPr>
        <w:t>save spectral span, 44</w:t>
      </w:r>
    </w:p>
    <w:p w:rsidR="00D3074F" w:rsidRDefault="00D3074F">
      <w:pPr>
        <w:pStyle w:val="Index1"/>
        <w:tabs>
          <w:tab w:val="right" w:leader="dot" w:pos="4310"/>
        </w:tabs>
        <w:rPr>
          <w:noProof/>
        </w:rPr>
      </w:pPr>
      <w:r>
        <w:rPr>
          <w:noProof/>
        </w:rPr>
        <w:t>Serial Peripheral Interface (SPI) bus, 25</w:t>
      </w:r>
    </w:p>
    <w:p w:rsidR="00D3074F" w:rsidRDefault="00D3074F">
      <w:pPr>
        <w:pStyle w:val="Index1"/>
        <w:tabs>
          <w:tab w:val="right" w:leader="dot" w:pos="4310"/>
        </w:tabs>
        <w:rPr>
          <w:noProof/>
        </w:rPr>
      </w:pPr>
      <w:r>
        <w:rPr>
          <w:noProof/>
        </w:rPr>
        <w:t>SpectraCyber, 30</w:t>
      </w:r>
    </w:p>
    <w:p w:rsidR="00D3074F" w:rsidRDefault="00D3074F">
      <w:pPr>
        <w:pStyle w:val="Index1"/>
        <w:tabs>
          <w:tab w:val="right" w:leader="dot" w:pos="4310"/>
        </w:tabs>
        <w:rPr>
          <w:noProof/>
        </w:rPr>
      </w:pPr>
      <w:r>
        <w:rPr>
          <w:noProof/>
        </w:rPr>
        <w:t>spectral span, 44</w:t>
      </w:r>
    </w:p>
    <w:p w:rsidR="00D3074F" w:rsidRDefault="00D3074F">
      <w:pPr>
        <w:pStyle w:val="Index1"/>
        <w:tabs>
          <w:tab w:val="right" w:leader="dot" w:pos="4310"/>
        </w:tabs>
        <w:rPr>
          <w:noProof/>
        </w:rPr>
      </w:pPr>
      <w:r>
        <w:rPr>
          <w:noProof/>
        </w:rPr>
        <w:t>System Gain Considerations, 32</w:t>
      </w:r>
    </w:p>
    <w:p w:rsidR="00D3074F" w:rsidRDefault="00D3074F">
      <w:pPr>
        <w:pStyle w:val="Index1"/>
        <w:tabs>
          <w:tab w:val="right" w:leader="dot" w:pos="4310"/>
        </w:tabs>
        <w:rPr>
          <w:noProof/>
        </w:rPr>
      </w:pPr>
      <w:r>
        <w:rPr>
          <w:noProof/>
        </w:rPr>
        <w:t>USB2 cables/connectivity, 44</w:t>
      </w:r>
    </w:p>
    <w:p w:rsidR="00D3074F" w:rsidRDefault="00D3074F">
      <w:pPr>
        <w:pStyle w:val="Index1"/>
        <w:tabs>
          <w:tab w:val="right" w:leader="dot" w:pos="4310"/>
        </w:tabs>
        <w:rPr>
          <w:noProof/>
        </w:rPr>
      </w:pPr>
      <w:r>
        <w:rPr>
          <w:noProof/>
        </w:rPr>
        <w:t>USB2/USB3 adaptor, 21</w:t>
      </w:r>
    </w:p>
    <w:p w:rsidR="00D3074F" w:rsidRDefault="00D3074F">
      <w:pPr>
        <w:pStyle w:val="Index1"/>
        <w:tabs>
          <w:tab w:val="right" w:leader="dot" w:pos="4310"/>
        </w:tabs>
        <w:rPr>
          <w:noProof/>
        </w:rPr>
      </w:pPr>
      <w:r>
        <w:rPr>
          <w:noProof/>
        </w:rPr>
        <w:t>USB2/USB3 adaptors, 44</w:t>
      </w:r>
    </w:p>
    <w:p w:rsidR="00D3074F" w:rsidRDefault="00D3074F">
      <w:pPr>
        <w:pStyle w:val="Index1"/>
        <w:tabs>
          <w:tab w:val="right" w:leader="dot" w:pos="4310"/>
        </w:tabs>
        <w:rPr>
          <w:noProof/>
        </w:rPr>
      </w:pPr>
      <w:r>
        <w:rPr>
          <w:noProof/>
        </w:rPr>
        <w:t>VHF band, 34</w:t>
      </w:r>
    </w:p>
    <w:p w:rsidR="00D3074F" w:rsidRDefault="00D3074F" w:rsidP="0091164F">
      <w:pPr>
        <w:rPr>
          <w:noProof/>
        </w:rPr>
        <w:sectPr w:rsidR="00D3074F" w:rsidSect="00D3074F">
          <w:type w:val="continuous"/>
          <w:pgSz w:w="12240" w:h="15840"/>
          <w:pgMar w:top="1440" w:right="1440" w:bottom="1440" w:left="1440" w:header="720" w:footer="720" w:gutter="0"/>
          <w:cols w:num="2" w:space="720"/>
          <w:docGrid w:linePitch="360"/>
        </w:sectPr>
      </w:pPr>
    </w:p>
    <w:p w:rsidR="00B57CCF" w:rsidRDefault="00E152C1" w:rsidP="0091164F">
      <w:r>
        <w:lastRenderedPageBreak/>
        <w:fldChar w:fldCharType="end"/>
      </w:r>
    </w:p>
    <w:p w:rsidR="00203433" w:rsidRPr="00A9372F" w:rsidRDefault="00203433" w:rsidP="00203433">
      <w:pPr>
        <w:pStyle w:val="BodyTextIndent"/>
        <w:ind w:right="-151"/>
        <w:jc w:val="left"/>
        <w:rPr>
          <w:lang w:val="en-US"/>
        </w:rPr>
      </w:pPr>
    </w:p>
    <w:p w:rsidR="00203433" w:rsidRDefault="00203433" w:rsidP="0091164F"/>
    <w:p w:rsidR="005A72A7" w:rsidRDefault="005A72A7" w:rsidP="0091164F"/>
    <w:p w:rsidR="003C66ED" w:rsidRPr="0091164F" w:rsidRDefault="003C66ED" w:rsidP="0091164F"/>
    <w:sectPr w:rsidR="003C66ED" w:rsidRPr="0091164F" w:rsidSect="00D3074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34660" w:rsidRDefault="00F34660" w:rsidP="004514C7">
      <w:pPr>
        <w:spacing w:after="0" w:line="240" w:lineRule="auto"/>
      </w:pPr>
      <w:r>
        <w:separator/>
      </w:r>
    </w:p>
  </w:endnote>
  <w:endnote w:type="continuationSeparator" w:id="0">
    <w:p w:rsidR="00F34660" w:rsidRDefault="00F34660" w:rsidP="00451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2686382"/>
      <w:docPartObj>
        <w:docPartGallery w:val="Page Numbers (Bottom of Page)"/>
        <w:docPartUnique/>
      </w:docPartObj>
    </w:sdtPr>
    <w:sdtContent>
      <w:p w:rsidR="004527AB" w:rsidRDefault="004527AB">
        <w:pPr>
          <w:pStyle w:val="Footer"/>
          <w:jc w:val="center"/>
        </w:pPr>
        <w:r>
          <w:fldChar w:fldCharType="begin"/>
        </w:r>
        <w:r>
          <w:instrText xml:space="preserve"> PAGE   \* MERGEFORMAT </w:instrText>
        </w:r>
        <w:r>
          <w:fldChar w:fldCharType="separate"/>
        </w:r>
        <w:r w:rsidR="00C861E5">
          <w:rPr>
            <w:noProof/>
          </w:rPr>
          <w:t>1</w:t>
        </w:r>
        <w:r>
          <w:rPr>
            <w:noProof/>
          </w:rPr>
          <w:fldChar w:fldCharType="end"/>
        </w:r>
      </w:p>
    </w:sdtContent>
  </w:sdt>
  <w:p w:rsidR="004527AB" w:rsidRDefault="004527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34660" w:rsidRDefault="00F34660" w:rsidP="004514C7">
      <w:pPr>
        <w:spacing w:after="0" w:line="240" w:lineRule="auto"/>
      </w:pPr>
      <w:r>
        <w:separator/>
      </w:r>
    </w:p>
  </w:footnote>
  <w:footnote w:type="continuationSeparator" w:id="0">
    <w:p w:rsidR="00F34660" w:rsidRDefault="00F34660" w:rsidP="004514C7">
      <w:pPr>
        <w:spacing w:after="0" w:line="240" w:lineRule="auto"/>
      </w:pPr>
      <w:r>
        <w:continuationSeparator/>
      </w:r>
    </w:p>
  </w:footnote>
  <w:footnote w:id="1">
    <w:p w:rsidR="004527AB" w:rsidRPr="008B49A1" w:rsidRDefault="004527AB" w:rsidP="008B49A1">
      <w:pPr>
        <w:pStyle w:val="FootnoteText"/>
      </w:pPr>
      <w:r>
        <w:rPr>
          <w:rStyle w:val="FootnoteReference"/>
        </w:rPr>
        <w:footnoteRef/>
      </w:r>
      <w:r w:rsidRPr="008B49A1">
        <w:t xml:space="preserve"> </w:t>
      </w:r>
      <w:r w:rsidRPr="008722B5">
        <w:t>I remember attaching a wire clothing hanger to the antenna of my radio in my bedroom, so I could get the frequency and get that station and listen to the top 10 every night.</w:t>
      </w:r>
    </w:p>
    <w:p w:rsidR="004527AB" w:rsidRPr="008B49A1" w:rsidRDefault="004527AB" w:rsidP="008B49A1">
      <w:pPr>
        <w:pStyle w:val="FootnoteText"/>
      </w:pPr>
      <w:r w:rsidRPr="008722B5">
        <w:t>Nelly Furtado</w:t>
      </w:r>
    </w:p>
    <w:p w:rsidR="004527AB" w:rsidRDefault="004527AB">
      <w:pPr>
        <w:pStyle w:val="FootnoteText"/>
      </w:pPr>
    </w:p>
  </w:footnote>
  <w:footnote w:id="2">
    <w:p w:rsidR="004527AB" w:rsidRPr="004514C7" w:rsidRDefault="004527AB" w:rsidP="004514C7">
      <w:pPr>
        <w:pStyle w:val="FootnoteText"/>
      </w:pPr>
      <w:r>
        <w:rPr>
          <w:rStyle w:val="FootnoteReference"/>
        </w:rPr>
        <w:footnoteRef/>
      </w:r>
      <w:r>
        <w:t xml:space="preserve"> </w:t>
      </w:r>
      <w:r w:rsidRPr="008722B5">
        <w:t>I myself eschew all stimulants. I also practically abstain from meat.</w:t>
      </w:r>
    </w:p>
    <w:p w:rsidR="004527AB" w:rsidRPr="005758BE" w:rsidRDefault="004527AB" w:rsidP="004514C7">
      <w:pPr>
        <w:pStyle w:val="FootnoteText"/>
        <w:rPr>
          <w:i/>
        </w:rPr>
      </w:pPr>
      <w:r w:rsidRPr="005758BE">
        <w:rPr>
          <w:i/>
        </w:rPr>
        <w:t>Nikola Tesla</w:t>
      </w:r>
    </w:p>
    <w:p w:rsidR="004527AB" w:rsidRDefault="004527AB">
      <w:pPr>
        <w:pStyle w:val="FootnoteText"/>
      </w:pPr>
    </w:p>
  </w:footnote>
  <w:footnote w:id="3">
    <w:p w:rsidR="004527AB" w:rsidRPr="000C7032" w:rsidRDefault="004527AB" w:rsidP="00A50E7A">
      <w:pPr>
        <w:pStyle w:val="FootnoteText"/>
      </w:pPr>
      <w:r w:rsidRPr="000C7032">
        <w:rPr>
          <w:rStyle w:val="FootnoteReference"/>
        </w:rPr>
        <w:footnoteRef/>
      </w:r>
      <w:r w:rsidRPr="000C7032">
        <w:t xml:space="preserve"> </w:t>
      </w:r>
      <w:r w:rsidRPr="008722B5">
        <w:t xml:space="preserve">We, all of us, are what </w:t>
      </w:r>
      <w:proofErr w:type="gramStart"/>
      <w:r w:rsidRPr="008722B5">
        <w:t>happens</w:t>
      </w:r>
      <w:proofErr w:type="gramEnd"/>
      <w:r w:rsidRPr="008722B5">
        <w:t xml:space="preserve"> when a primordial mixture of hydrogen and helium evolves for so long that it begins to ask where it came from.</w:t>
      </w:r>
    </w:p>
    <w:p w:rsidR="004527AB" w:rsidRPr="000C7032" w:rsidRDefault="004527AB" w:rsidP="00A50E7A">
      <w:pPr>
        <w:pStyle w:val="FootnoteText"/>
      </w:pPr>
      <w:r w:rsidRPr="008722B5">
        <w:t>Jill Tarter</w:t>
      </w:r>
    </w:p>
    <w:p w:rsidR="004527AB" w:rsidRDefault="004527AB">
      <w:pPr>
        <w:pStyle w:val="FootnoteText"/>
      </w:pPr>
    </w:p>
  </w:footnote>
  <w:footnote w:id="4">
    <w:p w:rsidR="004527AB" w:rsidRPr="008722B5" w:rsidRDefault="004527AB" w:rsidP="008722B5">
      <w:pPr>
        <w:pStyle w:val="FootnoteText"/>
      </w:pPr>
      <w:r>
        <w:rPr>
          <w:rStyle w:val="FootnoteReference"/>
        </w:rPr>
        <w:footnoteRef/>
      </w:r>
      <w:r>
        <w:t xml:space="preserve"> </w:t>
      </w:r>
      <w:r w:rsidRPr="008722B5">
        <w:t>I think it quite likely that we are the only civilization within several hundred light years; otherwise we would have heard radio waves.</w:t>
      </w:r>
    </w:p>
    <w:p w:rsidR="004527AB" w:rsidRPr="008722B5" w:rsidRDefault="004527AB" w:rsidP="008722B5">
      <w:pPr>
        <w:pStyle w:val="FootnoteText"/>
      </w:pPr>
      <w:r w:rsidRPr="008722B5">
        <w:t>Stephen Hawking</w:t>
      </w:r>
    </w:p>
    <w:p w:rsidR="004527AB" w:rsidRDefault="004527AB">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6AC7"/>
    <w:multiLevelType w:val="multilevel"/>
    <w:tmpl w:val="C4D6C1F2"/>
    <w:lvl w:ilvl="0">
      <w:start w:val="1"/>
      <w:numFmt w:val="decimal"/>
      <w:pStyle w:val="Heading1"/>
      <w:lvlText w:val="%1)"/>
      <w:lvlJc w:val="left"/>
      <w:pPr>
        <w:ind w:left="1636" w:hanging="360"/>
      </w:pPr>
      <w:rPr>
        <w:rFonts w:hint="default"/>
      </w:rPr>
    </w:lvl>
    <w:lvl w:ilvl="1">
      <w:start w:val="1"/>
      <w:numFmt w:val="lowerLetter"/>
      <w:pStyle w:val="Heading2"/>
      <w:lvlText w:val="%2)"/>
      <w:lvlJc w:val="left"/>
      <w:pPr>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0C1133"/>
    <w:multiLevelType w:val="hybridMultilevel"/>
    <w:tmpl w:val="FE163A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FE95561"/>
    <w:multiLevelType w:val="hybridMultilevel"/>
    <w:tmpl w:val="17F6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C50328"/>
    <w:multiLevelType w:val="hybridMultilevel"/>
    <w:tmpl w:val="AE883CF8"/>
    <w:lvl w:ilvl="0" w:tplc="450AFFC6">
      <w:start w:val="1"/>
      <w:numFmt w:val="bullet"/>
      <w:lvlText w:val=""/>
      <w:lvlJc w:val="left"/>
      <w:pPr>
        <w:tabs>
          <w:tab w:val="num" w:pos="720"/>
        </w:tabs>
        <w:ind w:left="720" w:hanging="360"/>
      </w:pPr>
      <w:rPr>
        <w:rFonts w:ascii="Wingdings" w:hAnsi="Wingdings" w:hint="default"/>
      </w:rPr>
    </w:lvl>
    <w:lvl w:ilvl="1" w:tplc="0E52AB92">
      <w:start w:val="1162"/>
      <w:numFmt w:val="bullet"/>
      <w:lvlText w:val=""/>
      <w:lvlJc w:val="left"/>
      <w:pPr>
        <w:tabs>
          <w:tab w:val="num" w:pos="1440"/>
        </w:tabs>
        <w:ind w:left="1440" w:hanging="360"/>
      </w:pPr>
      <w:rPr>
        <w:rFonts w:ascii="Symbol" w:hAnsi="Symbol" w:hint="default"/>
      </w:rPr>
    </w:lvl>
    <w:lvl w:ilvl="2" w:tplc="8954E658">
      <w:start w:val="1162"/>
      <w:numFmt w:val="bullet"/>
      <w:lvlText w:val=""/>
      <w:lvlJc w:val="left"/>
      <w:pPr>
        <w:tabs>
          <w:tab w:val="num" w:pos="2160"/>
        </w:tabs>
        <w:ind w:left="2160" w:hanging="360"/>
      </w:pPr>
      <w:rPr>
        <w:rFonts w:ascii="Wingdings" w:hAnsi="Wingdings" w:hint="default"/>
      </w:rPr>
    </w:lvl>
    <w:lvl w:ilvl="3" w:tplc="3BB4B7FA">
      <w:start w:val="1162"/>
      <w:numFmt w:val="bullet"/>
      <w:lvlText w:val=""/>
      <w:lvlJc w:val="left"/>
      <w:pPr>
        <w:tabs>
          <w:tab w:val="num" w:pos="2880"/>
        </w:tabs>
        <w:ind w:left="2880" w:hanging="360"/>
      </w:pPr>
      <w:rPr>
        <w:rFonts w:ascii="Symbol" w:hAnsi="Symbol" w:hint="default"/>
      </w:rPr>
    </w:lvl>
    <w:lvl w:ilvl="4" w:tplc="627EDFCA" w:tentative="1">
      <w:start w:val="1"/>
      <w:numFmt w:val="bullet"/>
      <w:lvlText w:val=""/>
      <w:lvlJc w:val="left"/>
      <w:pPr>
        <w:tabs>
          <w:tab w:val="num" w:pos="3600"/>
        </w:tabs>
        <w:ind w:left="3600" w:hanging="360"/>
      </w:pPr>
      <w:rPr>
        <w:rFonts w:ascii="Wingdings" w:hAnsi="Wingdings" w:hint="default"/>
      </w:rPr>
    </w:lvl>
    <w:lvl w:ilvl="5" w:tplc="C4E8A970" w:tentative="1">
      <w:start w:val="1"/>
      <w:numFmt w:val="bullet"/>
      <w:lvlText w:val=""/>
      <w:lvlJc w:val="left"/>
      <w:pPr>
        <w:tabs>
          <w:tab w:val="num" w:pos="4320"/>
        </w:tabs>
        <w:ind w:left="4320" w:hanging="360"/>
      </w:pPr>
      <w:rPr>
        <w:rFonts w:ascii="Wingdings" w:hAnsi="Wingdings" w:hint="default"/>
      </w:rPr>
    </w:lvl>
    <w:lvl w:ilvl="6" w:tplc="DE5C2832" w:tentative="1">
      <w:start w:val="1"/>
      <w:numFmt w:val="bullet"/>
      <w:lvlText w:val=""/>
      <w:lvlJc w:val="left"/>
      <w:pPr>
        <w:tabs>
          <w:tab w:val="num" w:pos="5040"/>
        </w:tabs>
        <w:ind w:left="5040" w:hanging="360"/>
      </w:pPr>
      <w:rPr>
        <w:rFonts w:ascii="Wingdings" w:hAnsi="Wingdings" w:hint="default"/>
      </w:rPr>
    </w:lvl>
    <w:lvl w:ilvl="7" w:tplc="485EC81C" w:tentative="1">
      <w:start w:val="1"/>
      <w:numFmt w:val="bullet"/>
      <w:lvlText w:val=""/>
      <w:lvlJc w:val="left"/>
      <w:pPr>
        <w:tabs>
          <w:tab w:val="num" w:pos="5760"/>
        </w:tabs>
        <w:ind w:left="5760" w:hanging="360"/>
      </w:pPr>
      <w:rPr>
        <w:rFonts w:ascii="Wingdings" w:hAnsi="Wingdings" w:hint="default"/>
      </w:rPr>
    </w:lvl>
    <w:lvl w:ilvl="8" w:tplc="7C683598" w:tentative="1">
      <w:start w:val="1"/>
      <w:numFmt w:val="bullet"/>
      <w:lvlText w:val=""/>
      <w:lvlJc w:val="left"/>
      <w:pPr>
        <w:tabs>
          <w:tab w:val="num" w:pos="6480"/>
        </w:tabs>
        <w:ind w:left="6480" w:hanging="360"/>
      </w:pPr>
      <w:rPr>
        <w:rFonts w:ascii="Wingdings" w:hAnsi="Wingdings" w:hint="default"/>
      </w:rPr>
    </w:lvl>
  </w:abstractNum>
  <w:abstractNum w:abstractNumId="4">
    <w:nsid w:val="70AB25DA"/>
    <w:multiLevelType w:val="multilevel"/>
    <w:tmpl w:val="98EAAF94"/>
    <w:lvl w:ilvl="0">
      <w:start w:val="1"/>
      <w:numFmt w:val="decimal"/>
      <w:lvlText w:val="%1)"/>
      <w:lvlJc w:val="left"/>
      <w:pPr>
        <w:ind w:left="1636" w:hanging="360"/>
      </w:pPr>
      <w:rPr>
        <w:rFonts w:hint="default"/>
      </w:rPr>
    </w:lvl>
    <w:lvl w:ilvl="1">
      <w:start w:val="1"/>
      <w:numFmt w:val="bullet"/>
      <w:lvlText w:val=""/>
      <w:lvlJc w:val="left"/>
      <w:pPr>
        <w:ind w:left="3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revisionView w:markup="0"/>
  <w:trackRevisions/>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476CF8"/>
    <w:rsid w:val="00004485"/>
    <w:rsid w:val="0000776A"/>
    <w:rsid w:val="000170A9"/>
    <w:rsid w:val="00022324"/>
    <w:rsid w:val="00073A25"/>
    <w:rsid w:val="00086CB6"/>
    <w:rsid w:val="00096947"/>
    <w:rsid w:val="000A1215"/>
    <w:rsid w:val="000B3838"/>
    <w:rsid w:val="000C7032"/>
    <w:rsid w:val="000D40A0"/>
    <w:rsid w:val="000E3FB9"/>
    <w:rsid w:val="00123AC3"/>
    <w:rsid w:val="00124BF2"/>
    <w:rsid w:val="0012642C"/>
    <w:rsid w:val="0013695A"/>
    <w:rsid w:val="00143B1A"/>
    <w:rsid w:val="001511D2"/>
    <w:rsid w:val="00153D0D"/>
    <w:rsid w:val="00163402"/>
    <w:rsid w:val="001713A8"/>
    <w:rsid w:val="00185B68"/>
    <w:rsid w:val="00196A1C"/>
    <w:rsid w:val="001F27DD"/>
    <w:rsid w:val="0020244B"/>
    <w:rsid w:val="00203433"/>
    <w:rsid w:val="00214FCF"/>
    <w:rsid w:val="00221105"/>
    <w:rsid w:val="00222D28"/>
    <w:rsid w:val="00224B65"/>
    <w:rsid w:val="002309B5"/>
    <w:rsid w:val="00232510"/>
    <w:rsid w:val="0024084B"/>
    <w:rsid w:val="002465DB"/>
    <w:rsid w:val="00254474"/>
    <w:rsid w:val="00264C55"/>
    <w:rsid w:val="00286129"/>
    <w:rsid w:val="002A6C93"/>
    <w:rsid w:val="002D1DE9"/>
    <w:rsid w:val="002F6B75"/>
    <w:rsid w:val="00301275"/>
    <w:rsid w:val="003015C2"/>
    <w:rsid w:val="00310C7E"/>
    <w:rsid w:val="003126D5"/>
    <w:rsid w:val="00316E3E"/>
    <w:rsid w:val="00322F0F"/>
    <w:rsid w:val="00331180"/>
    <w:rsid w:val="00357253"/>
    <w:rsid w:val="00361F60"/>
    <w:rsid w:val="003663D2"/>
    <w:rsid w:val="003677E8"/>
    <w:rsid w:val="0038508D"/>
    <w:rsid w:val="00390A78"/>
    <w:rsid w:val="00392D23"/>
    <w:rsid w:val="003A6BF3"/>
    <w:rsid w:val="003B2B16"/>
    <w:rsid w:val="003C66ED"/>
    <w:rsid w:val="003D7499"/>
    <w:rsid w:val="003D7FE6"/>
    <w:rsid w:val="00407436"/>
    <w:rsid w:val="00407DDD"/>
    <w:rsid w:val="0041293D"/>
    <w:rsid w:val="004161D5"/>
    <w:rsid w:val="00427A6D"/>
    <w:rsid w:val="0044053D"/>
    <w:rsid w:val="004514C7"/>
    <w:rsid w:val="004527AB"/>
    <w:rsid w:val="00476CF8"/>
    <w:rsid w:val="004854A4"/>
    <w:rsid w:val="00492970"/>
    <w:rsid w:val="00493C63"/>
    <w:rsid w:val="004A2A8F"/>
    <w:rsid w:val="004A5ADA"/>
    <w:rsid w:val="00503142"/>
    <w:rsid w:val="00507700"/>
    <w:rsid w:val="00512C8A"/>
    <w:rsid w:val="00520B5B"/>
    <w:rsid w:val="005311F4"/>
    <w:rsid w:val="00561121"/>
    <w:rsid w:val="00563422"/>
    <w:rsid w:val="00566B17"/>
    <w:rsid w:val="0057226B"/>
    <w:rsid w:val="005732C4"/>
    <w:rsid w:val="005758BE"/>
    <w:rsid w:val="0058384D"/>
    <w:rsid w:val="00584DD2"/>
    <w:rsid w:val="0059656E"/>
    <w:rsid w:val="005A5115"/>
    <w:rsid w:val="005A72A7"/>
    <w:rsid w:val="005B476D"/>
    <w:rsid w:val="005C52F0"/>
    <w:rsid w:val="005D186C"/>
    <w:rsid w:val="005E70E9"/>
    <w:rsid w:val="005F0B7A"/>
    <w:rsid w:val="00614B7F"/>
    <w:rsid w:val="006357CB"/>
    <w:rsid w:val="00687BEA"/>
    <w:rsid w:val="00691696"/>
    <w:rsid w:val="00693C1F"/>
    <w:rsid w:val="006A42DE"/>
    <w:rsid w:val="006B0D05"/>
    <w:rsid w:val="006D457B"/>
    <w:rsid w:val="006E032D"/>
    <w:rsid w:val="006E6154"/>
    <w:rsid w:val="006F4BBD"/>
    <w:rsid w:val="0071739D"/>
    <w:rsid w:val="00722E94"/>
    <w:rsid w:val="00740DE9"/>
    <w:rsid w:val="0075180D"/>
    <w:rsid w:val="00780452"/>
    <w:rsid w:val="007944F9"/>
    <w:rsid w:val="00794CBF"/>
    <w:rsid w:val="007B2FAB"/>
    <w:rsid w:val="007D0B1E"/>
    <w:rsid w:val="007D6994"/>
    <w:rsid w:val="007E3B6A"/>
    <w:rsid w:val="00856AF0"/>
    <w:rsid w:val="008722B5"/>
    <w:rsid w:val="00884E27"/>
    <w:rsid w:val="00887B26"/>
    <w:rsid w:val="008A2AFE"/>
    <w:rsid w:val="008A4B5B"/>
    <w:rsid w:val="008B49A1"/>
    <w:rsid w:val="008D5B0E"/>
    <w:rsid w:val="008E5255"/>
    <w:rsid w:val="008F2EAB"/>
    <w:rsid w:val="0090167C"/>
    <w:rsid w:val="0091164F"/>
    <w:rsid w:val="009307FE"/>
    <w:rsid w:val="00941353"/>
    <w:rsid w:val="00967C3D"/>
    <w:rsid w:val="00982869"/>
    <w:rsid w:val="00985DD6"/>
    <w:rsid w:val="00992021"/>
    <w:rsid w:val="009B172D"/>
    <w:rsid w:val="009B401F"/>
    <w:rsid w:val="009C574D"/>
    <w:rsid w:val="009D205E"/>
    <w:rsid w:val="009E4E7F"/>
    <w:rsid w:val="00A1189D"/>
    <w:rsid w:val="00A12DAF"/>
    <w:rsid w:val="00A30C5F"/>
    <w:rsid w:val="00A333A5"/>
    <w:rsid w:val="00A369A2"/>
    <w:rsid w:val="00A45045"/>
    <w:rsid w:val="00A50E7A"/>
    <w:rsid w:val="00A6184F"/>
    <w:rsid w:val="00A71711"/>
    <w:rsid w:val="00A80FD5"/>
    <w:rsid w:val="00A90FFA"/>
    <w:rsid w:val="00A9576C"/>
    <w:rsid w:val="00AA141B"/>
    <w:rsid w:val="00AA66DF"/>
    <w:rsid w:val="00AC58F2"/>
    <w:rsid w:val="00AE1F07"/>
    <w:rsid w:val="00AE6BC9"/>
    <w:rsid w:val="00AF0921"/>
    <w:rsid w:val="00B024AA"/>
    <w:rsid w:val="00B06860"/>
    <w:rsid w:val="00B07292"/>
    <w:rsid w:val="00B1111D"/>
    <w:rsid w:val="00B22814"/>
    <w:rsid w:val="00B570C9"/>
    <w:rsid w:val="00B57CCF"/>
    <w:rsid w:val="00B70E68"/>
    <w:rsid w:val="00B75A65"/>
    <w:rsid w:val="00B81DC1"/>
    <w:rsid w:val="00BA07A7"/>
    <w:rsid w:val="00BA3154"/>
    <w:rsid w:val="00BE343E"/>
    <w:rsid w:val="00C01509"/>
    <w:rsid w:val="00C063AD"/>
    <w:rsid w:val="00C1226B"/>
    <w:rsid w:val="00C30C23"/>
    <w:rsid w:val="00C34F3D"/>
    <w:rsid w:val="00C36D9F"/>
    <w:rsid w:val="00C43197"/>
    <w:rsid w:val="00C476A5"/>
    <w:rsid w:val="00C502D3"/>
    <w:rsid w:val="00C54FA8"/>
    <w:rsid w:val="00C63337"/>
    <w:rsid w:val="00C64BFE"/>
    <w:rsid w:val="00C658A6"/>
    <w:rsid w:val="00C70251"/>
    <w:rsid w:val="00C7565B"/>
    <w:rsid w:val="00C861E5"/>
    <w:rsid w:val="00C96977"/>
    <w:rsid w:val="00C97734"/>
    <w:rsid w:val="00C97757"/>
    <w:rsid w:val="00CC0E4F"/>
    <w:rsid w:val="00CE68F8"/>
    <w:rsid w:val="00CF57F8"/>
    <w:rsid w:val="00D0435F"/>
    <w:rsid w:val="00D269C3"/>
    <w:rsid w:val="00D3074F"/>
    <w:rsid w:val="00D324E0"/>
    <w:rsid w:val="00D37271"/>
    <w:rsid w:val="00D37904"/>
    <w:rsid w:val="00D46302"/>
    <w:rsid w:val="00D5113C"/>
    <w:rsid w:val="00D652FB"/>
    <w:rsid w:val="00D846B6"/>
    <w:rsid w:val="00D84966"/>
    <w:rsid w:val="00D8719F"/>
    <w:rsid w:val="00D94DDE"/>
    <w:rsid w:val="00D96DDF"/>
    <w:rsid w:val="00DB1EEC"/>
    <w:rsid w:val="00DB26B3"/>
    <w:rsid w:val="00DB42BB"/>
    <w:rsid w:val="00DB49A9"/>
    <w:rsid w:val="00DC2800"/>
    <w:rsid w:val="00DC37E1"/>
    <w:rsid w:val="00DD7F55"/>
    <w:rsid w:val="00DE4032"/>
    <w:rsid w:val="00DE4F9F"/>
    <w:rsid w:val="00DF7980"/>
    <w:rsid w:val="00E152C1"/>
    <w:rsid w:val="00E45ED4"/>
    <w:rsid w:val="00E57CAE"/>
    <w:rsid w:val="00E61D33"/>
    <w:rsid w:val="00E7259F"/>
    <w:rsid w:val="00E80456"/>
    <w:rsid w:val="00EA4541"/>
    <w:rsid w:val="00EA6EC6"/>
    <w:rsid w:val="00EC30EC"/>
    <w:rsid w:val="00EE5DCB"/>
    <w:rsid w:val="00EF2E0B"/>
    <w:rsid w:val="00EF619B"/>
    <w:rsid w:val="00F13D6B"/>
    <w:rsid w:val="00F17339"/>
    <w:rsid w:val="00F34660"/>
    <w:rsid w:val="00F410A2"/>
    <w:rsid w:val="00F44A71"/>
    <w:rsid w:val="00F7523A"/>
    <w:rsid w:val="00F92ACD"/>
    <w:rsid w:val="00F947E5"/>
    <w:rsid w:val="00F95C8E"/>
    <w:rsid w:val="00FC35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8508D"/>
    <w:pPr>
      <w:spacing w:line="240" w:lineRule="auto"/>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602254">
      <w:bodyDiv w:val="1"/>
      <w:marLeft w:val="0"/>
      <w:marRight w:val="0"/>
      <w:marTop w:val="0"/>
      <w:marBottom w:val="0"/>
      <w:divBdr>
        <w:top w:val="none" w:sz="0" w:space="0" w:color="auto"/>
        <w:left w:val="none" w:sz="0" w:space="0" w:color="auto"/>
        <w:bottom w:val="none" w:sz="0" w:space="0" w:color="auto"/>
        <w:right w:val="none" w:sz="0" w:space="0" w:color="auto"/>
      </w:divBdr>
      <w:divsChild>
        <w:div w:id="1554459494">
          <w:marLeft w:val="0"/>
          <w:marRight w:val="0"/>
          <w:marTop w:val="0"/>
          <w:marBottom w:val="0"/>
          <w:divBdr>
            <w:top w:val="none" w:sz="0" w:space="0" w:color="auto"/>
            <w:left w:val="none" w:sz="0" w:space="0" w:color="auto"/>
            <w:bottom w:val="none" w:sz="0" w:space="0" w:color="auto"/>
            <w:right w:val="none" w:sz="0" w:space="0" w:color="auto"/>
          </w:divBdr>
          <w:divsChild>
            <w:div w:id="503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2434">
      <w:bodyDiv w:val="1"/>
      <w:marLeft w:val="0"/>
      <w:marRight w:val="0"/>
      <w:marTop w:val="0"/>
      <w:marBottom w:val="0"/>
      <w:divBdr>
        <w:top w:val="none" w:sz="0" w:space="0" w:color="auto"/>
        <w:left w:val="none" w:sz="0" w:space="0" w:color="auto"/>
        <w:bottom w:val="none" w:sz="0" w:space="0" w:color="auto"/>
        <w:right w:val="none" w:sz="0" w:space="0" w:color="auto"/>
      </w:divBdr>
      <w:divsChild>
        <w:div w:id="461776510">
          <w:marLeft w:val="0"/>
          <w:marRight w:val="0"/>
          <w:marTop w:val="0"/>
          <w:marBottom w:val="0"/>
          <w:divBdr>
            <w:top w:val="none" w:sz="0" w:space="0" w:color="auto"/>
            <w:left w:val="none" w:sz="0" w:space="0" w:color="auto"/>
            <w:bottom w:val="none" w:sz="0" w:space="0" w:color="auto"/>
            <w:right w:val="none" w:sz="0" w:space="0" w:color="auto"/>
          </w:divBdr>
        </w:div>
        <w:div w:id="1441338630">
          <w:marLeft w:val="0"/>
          <w:marRight w:val="0"/>
          <w:marTop w:val="0"/>
          <w:marBottom w:val="0"/>
          <w:divBdr>
            <w:top w:val="none" w:sz="0" w:space="0" w:color="auto"/>
            <w:left w:val="none" w:sz="0" w:space="0" w:color="auto"/>
            <w:bottom w:val="none" w:sz="0" w:space="0" w:color="auto"/>
            <w:right w:val="none" w:sz="0" w:space="0" w:color="auto"/>
          </w:divBdr>
        </w:div>
      </w:divsChild>
    </w:div>
    <w:div w:id="472916108">
      <w:bodyDiv w:val="1"/>
      <w:marLeft w:val="0"/>
      <w:marRight w:val="0"/>
      <w:marTop w:val="0"/>
      <w:marBottom w:val="0"/>
      <w:divBdr>
        <w:top w:val="none" w:sz="0" w:space="0" w:color="auto"/>
        <w:left w:val="none" w:sz="0" w:space="0" w:color="auto"/>
        <w:bottom w:val="none" w:sz="0" w:space="0" w:color="auto"/>
        <w:right w:val="none" w:sz="0" w:space="0" w:color="auto"/>
      </w:divBdr>
      <w:divsChild>
        <w:div w:id="425004584">
          <w:marLeft w:val="0"/>
          <w:marRight w:val="0"/>
          <w:marTop w:val="0"/>
          <w:marBottom w:val="0"/>
          <w:divBdr>
            <w:top w:val="none" w:sz="0" w:space="0" w:color="auto"/>
            <w:left w:val="none" w:sz="0" w:space="0" w:color="auto"/>
            <w:bottom w:val="none" w:sz="0" w:space="0" w:color="auto"/>
            <w:right w:val="none" w:sz="0" w:space="0" w:color="auto"/>
          </w:divBdr>
          <w:divsChild>
            <w:div w:id="13378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34">
      <w:bodyDiv w:val="1"/>
      <w:marLeft w:val="0"/>
      <w:marRight w:val="0"/>
      <w:marTop w:val="0"/>
      <w:marBottom w:val="0"/>
      <w:divBdr>
        <w:top w:val="none" w:sz="0" w:space="0" w:color="auto"/>
        <w:left w:val="none" w:sz="0" w:space="0" w:color="auto"/>
        <w:bottom w:val="none" w:sz="0" w:space="0" w:color="auto"/>
        <w:right w:val="none" w:sz="0" w:space="0" w:color="auto"/>
      </w:divBdr>
      <w:divsChild>
        <w:div w:id="1729960405">
          <w:marLeft w:val="0"/>
          <w:marRight w:val="0"/>
          <w:marTop w:val="0"/>
          <w:marBottom w:val="0"/>
          <w:divBdr>
            <w:top w:val="none" w:sz="0" w:space="0" w:color="auto"/>
            <w:left w:val="none" w:sz="0" w:space="0" w:color="auto"/>
            <w:bottom w:val="none" w:sz="0" w:space="0" w:color="auto"/>
            <w:right w:val="none" w:sz="0" w:space="0" w:color="auto"/>
          </w:divBdr>
          <w:divsChild>
            <w:div w:id="2102753808">
              <w:marLeft w:val="0"/>
              <w:marRight w:val="0"/>
              <w:marTop w:val="0"/>
              <w:marBottom w:val="0"/>
              <w:divBdr>
                <w:top w:val="none" w:sz="0" w:space="0" w:color="auto"/>
                <w:left w:val="none" w:sz="0" w:space="0" w:color="auto"/>
                <w:bottom w:val="none" w:sz="0" w:space="0" w:color="auto"/>
                <w:right w:val="none" w:sz="0" w:space="0" w:color="auto"/>
              </w:divBdr>
              <w:divsChild>
                <w:div w:id="9712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0996">
      <w:bodyDiv w:val="1"/>
      <w:marLeft w:val="0"/>
      <w:marRight w:val="0"/>
      <w:marTop w:val="0"/>
      <w:marBottom w:val="0"/>
      <w:divBdr>
        <w:top w:val="none" w:sz="0" w:space="0" w:color="auto"/>
        <w:left w:val="none" w:sz="0" w:space="0" w:color="auto"/>
        <w:bottom w:val="none" w:sz="0" w:space="0" w:color="auto"/>
        <w:right w:val="none" w:sz="0" w:space="0" w:color="auto"/>
      </w:divBdr>
      <w:divsChild>
        <w:div w:id="431904164">
          <w:marLeft w:val="0"/>
          <w:marRight w:val="0"/>
          <w:marTop w:val="0"/>
          <w:marBottom w:val="0"/>
          <w:divBdr>
            <w:top w:val="none" w:sz="0" w:space="0" w:color="auto"/>
            <w:left w:val="none" w:sz="0" w:space="0" w:color="auto"/>
            <w:bottom w:val="none" w:sz="0" w:space="0" w:color="auto"/>
            <w:right w:val="none" w:sz="0" w:space="0" w:color="auto"/>
          </w:divBdr>
          <w:divsChild>
            <w:div w:id="10182830">
              <w:marLeft w:val="0"/>
              <w:marRight w:val="0"/>
              <w:marTop w:val="0"/>
              <w:marBottom w:val="0"/>
              <w:divBdr>
                <w:top w:val="none" w:sz="0" w:space="0" w:color="auto"/>
                <w:left w:val="none" w:sz="0" w:space="0" w:color="auto"/>
                <w:bottom w:val="none" w:sz="0" w:space="0" w:color="auto"/>
                <w:right w:val="none" w:sz="0" w:space="0" w:color="auto"/>
              </w:divBdr>
              <w:divsChild>
                <w:div w:id="754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19662">
      <w:bodyDiv w:val="1"/>
      <w:marLeft w:val="0"/>
      <w:marRight w:val="0"/>
      <w:marTop w:val="0"/>
      <w:marBottom w:val="0"/>
      <w:divBdr>
        <w:top w:val="none" w:sz="0" w:space="0" w:color="auto"/>
        <w:left w:val="none" w:sz="0" w:space="0" w:color="auto"/>
        <w:bottom w:val="none" w:sz="0" w:space="0" w:color="auto"/>
        <w:right w:val="none" w:sz="0" w:space="0" w:color="auto"/>
      </w:divBdr>
      <w:divsChild>
        <w:div w:id="1247374523">
          <w:marLeft w:val="0"/>
          <w:marRight w:val="0"/>
          <w:marTop w:val="0"/>
          <w:marBottom w:val="0"/>
          <w:divBdr>
            <w:top w:val="none" w:sz="0" w:space="0" w:color="auto"/>
            <w:left w:val="none" w:sz="0" w:space="0" w:color="auto"/>
            <w:bottom w:val="none" w:sz="0" w:space="0" w:color="auto"/>
            <w:right w:val="none" w:sz="0" w:space="0" w:color="auto"/>
          </w:divBdr>
        </w:div>
        <w:div w:id="1566179799">
          <w:marLeft w:val="0"/>
          <w:marRight w:val="0"/>
          <w:marTop w:val="0"/>
          <w:marBottom w:val="0"/>
          <w:divBdr>
            <w:top w:val="none" w:sz="0" w:space="0" w:color="auto"/>
            <w:left w:val="none" w:sz="0" w:space="0" w:color="auto"/>
            <w:bottom w:val="none" w:sz="0" w:space="0" w:color="auto"/>
            <w:right w:val="none" w:sz="0" w:space="0" w:color="auto"/>
          </w:divBdr>
        </w:div>
      </w:divsChild>
    </w:div>
    <w:div w:id="759058437">
      <w:bodyDiv w:val="1"/>
      <w:marLeft w:val="0"/>
      <w:marRight w:val="0"/>
      <w:marTop w:val="0"/>
      <w:marBottom w:val="0"/>
      <w:divBdr>
        <w:top w:val="none" w:sz="0" w:space="0" w:color="auto"/>
        <w:left w:val="none" w:sz="0" w:space="0" w:color="auto"/>
        <w:bottom w:val="none" w:sz="0" w:space="0" w:color="auto"/>
        <w:right w:val="none" w:sz="0" w:space="0" w:color="auto"/>
      </w:divBdr>
      <w:divsChild>
        <w:div w:id="668561134">
          <w:marLeft w:val="0"/>
          <w:marRight w:val="0"/>
          <w:marTop w:val="0"/>
          <w:marBottom w:val="0"/>
          <w:divBdr>
            <w:top w:val="none" w:sz="0" w:space="0" w:color="auto"/>
            <w:left w:val="none" w:sz="0" w:space="0" w:color="auto"/>
            <w:bottom w:val="none" w:sz="0" w:space="0" w:color="auto"/>
            <w:right w:val="none" w:sz="0" w:space="0" w:color="auto"/>
          </w:divBdr>
        </w:div>
        <w:div w:id="1345865440">
          <w:marLeft w:val="0"/>
          <w:marRight w:val="0"/>
          <w:marTop w:val="0"/>
          <w:marBottom w:val="0"/>
          <w:divBdr>
            <w:top w:val="none" w:sz="0" w:space="0" w:color="auto"/>
            <w:left w:val="none" w:sz="0" w:space="0" w:color="auto"/>
            <w:bottom w:val="none" w:sz="0" w:space="0" w:color="auto"/>
            <w:right w:val="none" w:sz="0" w:space="0" w:color="auto"/>
          </w:divBdr>
        </w:div>
      </w:divsChild>
    </w:div>
    <w:div w:id="807672161">
      <w:bodyDiv w:val="1"/>
      <w:marLeft w:val="0"/>
      <w:marRight w:val="0"/>
      <w:marTop w:val="0"/>
      <w:marBottom w:val="0"/>
      <w:divBdr>
        <w:top w:val="none" w:sz="0" w:space="0" w:color="auto"/>
        <w:left w:val="none" w:sz="0" w:space="0" w:color="auto"/>
        <w:bottom w:val="none" w:sz="0" w:space="0" w:color="auto"/>
        <w:right w:val="none" w:sz="0" w:space="0" w:color="auto"/>
      </w:divBdr>
    </w:div>
    <w:div w:id="1019619012">
      <w:bodyDiv w:val="1"/>
      <w:marLeft w:val="0"/>
      <w:marRight w:val="0"/>
      <w:marTop w:val="0"/>
      <w:marBottom w:val="0"/>
      <w:divBdr>
        <w:top w:val="none" w:sz="0" w:space="0" w:color="auto"/>
        <w:left w:val="none" w:sz="0" w:space="0" w:color="auto"/>
        <w:bottom w:val="none" w:sz="0" w:space="0" w:color="auto"/>
        <w:right w:val="none" w:sz="0" w:space="0" w:color="auto"/>
      </w:divBdr>
      <w:divsChild>
        <w:div w:id="1094589934">
          <w:marLeft w:val="0"/>
          <w:marRight w:val="0"/>
          <w:marTop w:val="0"/>
          <w:marBottom w:val="0"/>
          <w:divBdr>
            <w:top w:val="none" w:sz="0" w:space="0" w:color="auto"/>
            <w:left w:val="none" w:sz="0" w:space="0" w:color="auto"/>
            <w:bottom w:val="none" w:sz="0" w:space="0" w:color="auto"/>
            <w:right w:val="none" w:sz="0" w:space="0" w:color="auto"/>
          </w:divBdr>
          <w:divsChild>
            <w:div w:id="1176578176">
              <w:marLeft w:val="0"/>
              <w:marRight w:val="0"/>
              <w:marTop w:val="0"/>
              <w:marBottom w:val="0"/>
              <w:divBdr>
                <w:top w:val="none" w:sz="0" w:space="0" w:color="auto"/>
                <w:left w:val="none" w:sz="0" w:space="0" w:color="auto"/>
                <w:bottom w:val="none" w:sz="0" w:space="0" w:color="auto"/>
                <w:right w:val="none" w:sz="0" w:space="0" w:color="auto"/>
              </w:divBdr>
              <w:divsChild>
                <w:div w:id="9622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9606">
      <w:bodyDiv w:val="1"/>
      <w:marLeft w:val="0"/>
      <w:marRight w:val="0"/>
      <w:marTop w:val="0"/>
      <w:marBottom w:val="0"/>
      <w:divBdr>
        <w:top w:val="none" w:sz="0" w:space="0" w:color="auto"/>
        <w:left w:val="none" w:sz="0" w:space="0" w:color="auto"/>
        <w:bottom w:val="none" w:sz="0" w:space="0" w:color="auto"/>
        <w:right w:val="none" w:sz="0" w:space="0" w:color="auto"/>
      </w:divBdr>
      <w:divsChild>
        <w:div w:id="586613909">
          <w:marLeft w:val="0"/>
          <w:marRight w:val="0"/>
          <w:marTop w:val="0"/>
          <w:marBottom w:val="0"/>
          <w:divBdr>
            <w:top w:val="none" w:sz="0" w:space="0" w:color="auto"/>
            <w:left w:val="none" w:sz="0" w:space="0" w:color="auto"/>
            <w:bottom w:val="none" w:sz="0" w:space="0" w:color="auto"/>
            <w:right w:val="none" w:sz="0" w:space="0" w:color="auto"/>
          </w:divBdr>
          <w:divsChild>
            <w:div w:id="4640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875">
      <w:bodyDiv w:val="1"/>
      <w:marLeft w:val="0"/>
      <w:marRight w:val="0"/>
      <w:marTop w:val="0"/>
      <w:marBottom w:val="0"/>
      <w:divBdr>
        <w:top w:val="none" w:sz="0" w:space="0" w:color="auto"/>
        <w:left w:val="none" w:sz="0" w:space="0" w:color="auto"/>
        <w:bottom w:val="none" w:sz="0" w:space="0" w:color="auto"/>
        <w:right w:val="none" w:sz="0" w:space="0" w:color="auto"/>
      </w:divBdr>
    </w:div>
    <w:div w:id="1124227249">
      <w:bodyDiv w:val="1"/>
      <w:marLeft w:val="0"/>
      <w:marRight w:val="0"/>
      <w:marTop w:val="0"/>
      <w:marBottom w:val="0"/>
      <w:divBdr>
        <w:top w:val="none" w:sz="0" w:space="0" w:color="auto"/>
        <w:left w:val="none" w:sz="0" w:space="0" w:color="auto"/>
        <w:bottom w:val="none" w:sz="0" w:space="0" w:color="auto"/>
        <w:right w:val="none" w:sz="0" w:space="0" w:color="auto"/>
      </w:divBdr>
      <w:divsChild>
        <w:div w:id="157384214">
          <w:marLeft w:val="0"/>
          <w:marRight w:val="0"/>
          <w:marTop w:val="0"/>
          <w:marBottom w:val="0"/>
          <w:divBdr>
            <w:top w:val="none" w:sz="0" w:space="0" w:color="auto"/>
            <w:left w:val="none" w:sz="0" w:space="0" w:color="auto"/>
            <w:bottom w:val="none" w:sz="0" w:space="0" w:color="auto"/>
            <w:right w:val="none" w:sz="0" w:space="0" w:color="auto"/>
          </w:divBdr>
          <w:divsChild>
            <w:div w:id="1108551466">
              <w:marLeft w:val="0"/>
              <w:marRight w:val="0"/>
              <w:marTop w:val="0"/>
              <w:marBottom w:val="0"/>
              <w:divBdr>
                <w:top w:val="none" w:sz="0" w:space="0" w:color="auto"/>
                <w:left w:val="none" w:sz="0" w:space="0" w:color="auto"/>
                <w:bottom w:val="none" w:sz="0" w:space="0" w:color="auto"/>
                <w:right w:val="none" w:sz="0" w:space="0" w:color="auto"/>
              </w:divBdr>
              <w:divsChild>
                <w:div w:id="8126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5674">
      <w:bodyDiv w:val="1"/>
      <w:marLeft w:val="0"/>
      <w:marRight w:val="0"/>
      <w:marTop w:val="0"/>
      <w:marBottom w:val="0"/>
      <w:divBdr>
        <w:top w:val="none" w:sz="0" w:space="0" w:color="auto"/>
        <w:left w:val="none" w:sz="0" w:space="0" w:color="auto"/>
        <w:bottom w:val="none" w:sz="0" w:space="0" w:color="auto"/>
        <w:right w:val="none" w:sz="0" w:space="0" w:color="auto"/>
      </w:divBdr>
    </w:div>
    <w:div w:id="1414856722">
      <w:bodyDiv w:val="1"/>
      <w:marLeft w:val="0"/>
      <w:marRight w:val="0"/>
      <w:marTop w:val="0"/>
      <w:marBottom w:val="0"/>
      <w:divBdr>
        <w:top w:val="none" w:sz="0" w:space="0" w:color="auto"/>
        <w:left w:val="none" w:sz="0" w:space="0" w:color="auto"/>
        <w:bottom w:val="none" w:sz="0" w:space="0" w:color="auto"/>
        <w:right w:val="none" w:sz="0" w:space="0" w:color="auto"/>
      </w:divBdr>
    </w:div>
    <w:div w:id="1494447897">
      <w:bodyDiv w:val="1"/>
      <w:marLeft w:val="0"/>
      <w:marRight w:val="0"/>
      <w:marTop w:val="0"/>
      <w:marBottom w:val="0"/>
      <w:divBdr>
        <w:top w:val="none" w:sz="0" w:space="0" w:color="auto"/>
        <w:left w:val="none" w:sz="0" w:space="0" w:color="auto"/>
        <w:bottom w:val="none" w:sz="0" w:space="0" w:color="auto"/>
        <w:right w:val="none" w:sz="0" w:space="0" w:color="auto"/>
      </w:divBdr>
      <w:divsChild>
        <w:div w:id="1647542076">
          <w:marLeft w:val="0"/>
          <w:marRight w:val="0"/>
          <w:marTop w:val="0"/>
          <w:marBottom w:val="0"/>
          <w:divBdr>
            <w:top w:val="none" w:sz="0" w:space="0" w:color="auto"/>
            <w:left w:val="none" w:sz="0" w:space="0" w:color="auto"/>
            <w:bottom w:val="none" w:sz="0" w:space="0" w:color="auto"/>
            <w:right w:val="none" w:sz="0" w:space="0" w:color="auto"/>
          </w:divBdr>
          <w:divsChild>
            <w:div w:id="16724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961">
      <w:bodyDiv w:val="1"/>
      <w:marLeft w:val="0"/>
      <w:marRight w:val="0"/>
      <w:marTop w:val="0"/>
      <w:marBottom w:val="0"/>
      <w:divBdr>
        <w:top w:val="none" w:sz="0" w:space="0" w:color="auto"/>
        <w:left w:val="none" w:sz="0" w:space="0" w:color="auto"/>
        <w:bottom w:val="none" w:sz="0" w:space="0" w:color="auto"/>
        <w:right w:val="none" w:sz="0" w:space="0" w:color="auto"/>
      </w:divBdr>
      <w:divsChild>
        <w:div w:id="492306708">
          <w:marLeft w:val="0"/>
          <w:marRight w:val="0"/>
          <w:marTop w:val="0"/>
          <w:marBottom w:val="0"/>
          <w:divBdr>
            <w:top w:val="none" w:sz="0" w:space="0" w:color="auto"/>
            <w:left w:val="none" w:sz="0" w:space="0" w:color="auto"/>
            <w:bottom w:val="none" w:sz="0" w:space="0" w:color="auto"/>
            <w:right w:val="none" w:sz="0" w:space="0" w:color="auto"/>
          </w:divBdr>
        </w:div>
        <w:div w:id="1743405130">
          <w:marLeft w:val="0"/>
          <w:marRight w:val="0"/>
          <w:marTop w:val="0"/>
          <w:marBottom w:val="0"/>
          <w:divBdr>
            <w:top w:val="none" w:sz="0" w:space="0" w:color="auto"/>
            <w:left w:val="none" w:sz="0" w:space="0" w:color="auto"/>
            <w:bottom w:val="none" w:sz="0" w:space="0" w:color="auto"/>
            <w:right w:val="none" w:sz="0" w:space="0" w:color="auto"/>
          </w:divBdr>
        </w:div>
      </w:divsChild>
    </w:div>
    <w:div w:id="1807090921">
      <w:bodyDiv w:val="1"/>
      <w:marLeft w:val="0"/>
      <w:marRight w:val="0"/>
      <w:marTop w:val="0"/>
      <w:marBottom w:val="0"/>
      <w:divBdr>
        <w:top w:val="none" w:sz="0" w:space="0" w:color="auto"/>
        <w:left w:val="none" w:sz="0" w:space="0" w:color="auto"/>
        <w:bottom w:val="none" w:sz="0" w:space="0" w:color="auto"/>
        <w:right w:val="none" w:sz="0" w:space="0" w:color="auto"/>
      </w:divBdr>
    </w:div>
    <w:div w:id="1881088538">
      <w:bodyDiv w:val="1"/>
      <w:marLeft w:val="0"/>
      <w:marRight w:val="0"/>
      <w:marTop w:val="0"/>
      <w:marBottom w:val="0"/>
      <w:divBdr>
        <w:top w:val="none" w:sz="0" w:space="0" w:color="auto"/>
        <w:left w:val="none" w:sz="0" w:space="0" w:color="auto"/>
        <w:bottom w:val="none" w:sz="0" w:space="0" w:color="auto"/>
        <w:right w:val="none" w:sz="0" w:space="0" w:color="auto"/>
      </w:divBdr>
      <w:divsChild>
        <w:div w:id="2072650290">
          <w:marLeft w:val="0"/>
          <w:marRight w:val="0"/>
          <w:marTop w:val="0"/>
          <w:marBottom w:val="0"/>
          <w:divBdr>
            <w:top w:val="none" w:sz="0" w:space="0" w:color="auto"/>
            <w:left w:val="none" w:sz="0" w:space="0" w:color="auto"/>
            <w:bottom w:val="none" w:sz="0" w:space="0" w:color="auto"/>
            <w:right w:val="none" w:sz="0" w:space="0" w:color="auto"/>
          </w:divBdr>
          <w:divsChild>
            <w:div w:id="18088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2943">
      <w:bodyDiv w:val="1"/>
      <w:marLeft w:val="0"/>
      <w:marRight w:val="0"/>
      <w:marTop w:val="0"/>
      <w:marBottom w:val="0"/>
      <w:divBdr>
        <w:top w:val="none" w:sz="0" w:space="0" w:color="auto"/>
        <w:left w:val="none" w:sz="0" w:space="0" w:color="auto"/>
        <w:bottom w:val="none" w:sz="0" w:space="0" w:color="auto"/>
        <w:right w:val="none" w:sz="0" w:space="0" w:color="auto"/>
      </w:divBdr>
      <w:divsChild>
        <w:div w:id="1508255480">
          <w:marLeft w:val="0"/>
          <w:marRight w:val="0"/>
          <w:marTop w:val="0"/>
          <w:marBottom w:val="0"/>
          <w:divBdr>
            <w:top w:val="none" w:sz="0" w:space="0" w:color="auto"/>
            <w:left w:val="none" w:sz="0" w:space="0" w:color="auto"/>
            <w:bottom w:val="none" w:sz="0" w:space="0" w:color="auto"/>
            <w:right w:val="none" w:sz="0" w:space="0" w:color="auto"/>
          </w:divBdr>
          <w:divsChild>
            <w:div w:id="6752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mailto:RASDRhardware@radio-astronomy.org" TargetMode="External"/><Relationship Id="rId18" Type="http://schemas.openxmlformats.org/officeDocument/2006/relationships/hyperlink" Target="http://en.wikipedia.org/wiki/High_frequency" TargetMode="Externa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yperlink" Target="http://en.wikipedia.org/wiki/Super_high_frequency" TargetMode="External"/><Relationship Id="rId34" Type="http://schemas.openxmlformats.org/officeDocument/2006/relationships/image" Target="media/image10.emf"/><Relationship Id="rId42" Type="http://schemas.openxmlformats.org/officeDocument/2006/relationships/image" Target="media/image18.emf"/><Relationship Id="rId47" Type="http://schemas.openxmlformats.org/officeDocument/2006/relationships/image" Target="media/image22.jpeg"/><Relationship Id="rId50" Type="http://schemas.openxmlformats.org/officeDocument/2006/relationships/image" Target="media/image25.emf"/><Relationship Id="rId55" Type="http://schemas.openxmlformats.org/officeDocument/2006/relationships/hyperlink" Target="https://github.com/myriadrf/RASDR/blob/master/DigiRED/driver/digired-windows.zip?raw=true"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en.wikipedia.org/wiki/Low_frequency" TargetMode="External"/><Relationship Id="rId20" Type="http://schemas.openxmlformats.org/officeDocument/2006/relationships/hyperlink" Target="http://en.wikipedia.org/wiki/Ultra_high_frequency" TargetMode="External"/><Relationship Id="rId29" Type="http://schemas.openxmlformats.org/officeDocument/2006/relationships/hyperlink" Target="http://www.hirose.co.jp/cataloge_hp/e57000028.pdf" TargetMode="External"/><Relationship Id="rId41" Type="http://schemas.openxmlformats.org/officeDocument/2006/relationships/image" Target="media/image17.emf"/><Relationship Id="rId54" Type="http://schemas.openxmlformats.org/officeDocument/2006/relationships/image" Target="media/image29.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reativecommons.org/licenses/by/3.0/legalcode" TargetMode="External"/><Relationship Id="rId24" Type="http://schemas.openxmlformats.org/officeDocument/2006/relationships/image" Target="media/image2.png"/><Relationship Id="rId32" Type="http://schemas.openxmlformats.org/officeDocument/2006/relationships/image" Target="media/image8.jpe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hyperlink" Target="https://groups.yahoo.com/neo/groups/RASDR/files/PostprocessingSoftware/" TargetMode="External"/><Relationship Id="rId53" Type="http://schemas.openxmlformats.org/officeDocument/2006/relationships/image" Target="media/image28.emf"/><Relationship Id="rId58" Type="http://schemas.openxmlformats.org/officeDocument/2006/relationships/image" Target="media/image31.emf"/><Relationship Id="rId5" Type="http://schemas.openxmlformats.org/officeDocument/2006/relationships/settings" Target="settings.xml"/><Relationship Id="rId15" Type="http://schemas.openxmlformats.org/officeDocument/2006/relationships/hyperlink" Target="http://en.wikipedia.org/wiki/Very_low_frequency" TargetMode="External"/><Relationship Id="rId23" Type="http://schemas.openxmlformats.org/officeDocument/2006/relationships/package" Target="embeddings/Microsoft_Excel_Worksheet1.xlsx"/><Relationship Id="rId28" Type="http://schemas.openxmlformats.org/officeDocument/2006/relationships/hyperlink" Target="http://www.limemicro.com/lms6002d.php" TargetMode="External"/><Relationship Id="rId36" Type="http://schemas.openxmlformats.org/officeDocument/2006/relationships/image" Target="media/image12.png"/><Relationship Id="rId49" Type="http://schemas.openxmlformats.org/officeDocument/2006/relationships/image" Target="media/image24.emf"/><Relationship Id="rId57" Type="http://schemas.openxmlformats.org/officeDocument/2006/relationships/image" Target="media/image30.png"/><Relationship Id="rId61" Type="http://schemas.openxmlformats.org/officeDocument/2006/relationships/fontTable" Target="fontTable.xml"/><Relationship Id="rId10" Type="http://schemas.openxmlformats.org/officeDocument/2006/relationships/hyperlink" Target="http://www.gnu.org/licenses" TargetMode="External"/><Relationship Id="rId19" Type="http://schemas.openxmlformats.org/officeDocument/2006/relationships/hyperlink" Target="http://en.wikipedia.org/wiki/Very_high_frequency" TargetMode="External"/><Relationship Id="rId31" Type="http://schemas.openxmlformats.org/officeDocument/2006/relationships/image" Target="media/image7.png"/><Relationship Id="rId44" Type="http://schemas.openxmlformats.org/officeDocument/2006/relationships/image" Target="media/image20.jpeg"/><Relationship Id="rId52" Type="http://schemas.openxmlformats.org/officeDocument/2006/relationships/image" Target="media/image27.jpe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hyperlink" Target="mailto:RASDRapplications@radio-astronomy.org" TargetMode="External"/><Relationship Id="rId14" Type="http://schemas.openxmlformats.org/officeDocument/2006/relationships/hyperlink" Target="mailto:RASDRapplications@radio-astronomy.org" TargetMode="External"/><Relationship Id="rId22" Type="http://schemas.openxmlformats.org/officeDocument/2006/relationships/image" Target="media/image1.wmf"/><Relationship Id="rId27" Type="http://schemas.openxmlformats.org/officeDocument/2006/relationships/image" Target="media/image5.jpeg"/><Relationship Id="rId30" Type="http://schemas.openxmlformats.org/officeDocument/2006/relationships/image" Target="media/image6.png"/><Relationship Id="rId35" Type="http://schemas.openxmlformats.org/officeDocument/2006/relationships/image" Target="media/image11.jpeg"/><Relationship Id="rId43" Type="http://schemas.openxmlformats.org/officeDocument/2006/relationships/image" Target="media/image19.png"/><Relationship Id="rId48" Type="http://schemas.openxmlformats.org/officeDocument/2006/relationships/image" Target="media/image23.emf"/><Relationship Id="rId56" Type="http://schemas.openxmlformats.org/officeDocument/2006/relationships/hyperlink" Target="https://www.youtube.com/watch?v=Ci4cwZtub5U" TargetMode="External"/><Relationship Id="rId8" Type="http://schemas.openxmlformats.org/officeDocument/2006/relationships/endnotes" Target="endnotes.xml"/><Relationship Id="rId51"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hyperlink" Target="mailto:RASDRviewer@radio-astronomy.org" TargetMode="External"/><Relationship Id="rId17" Type="http://schemas.openxmlformats.org/officeDocument/2006/relationships/hyperlink" Target="http://en.wikipedia.org/wiki/Medium_frequency" TargetMode="External"/><Relationship Id="rId25" Type="http://schemas.openxmlformats.org/officeDocument/2006/relationships/image" Target="media/image3.png"/><Relationship Id="rId33" Type="http://schemas.openxmlformats.org/officeDocument/2006/relationships/image" Target="media/image9.jpeg"/><Relationship Id="rId38" Type="http://schemas.openxmlformats.org/officeDocument/2006/relationships/image" Target="media/image14.png"/><Relationship Id="rId46" Type="http://schemas.openxmlformats.org/officeDocument/2006/relationships/image" Target="media/image21.jpeg"/><Relationship Id="rId5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b:Tag>
    <b:SourceType>InternetSite</b:SourceType>
    <b:Guid>{D55A6DEA-4448-49DC-B834-622FEEBB77D6}</b:Guid>
    <b:Author>
      <b:Author>
        <b:NameList>
          <b:Person>
            <b:Last>ARRL</b:Last>
            <b:First>Amateur</b:First>
            <b:Middle>Radio Relay League</b:Middle>
          </b:Person>
        </b:NameList>
      </b:Author>
    </b:Author>
    <b:Title>Radio Amateur's Handbook (purchase)</b:Title>
    <b:ProductionCompany>ARRL</b:ProductionCompany>
    <b:URL>http://www.arrl.org/shop/ARRL-Handbook-2013-Softcover-Edition</b:URL>
    <b:Year>2015</b:Year>
    <b:RefOrder>18</b:RefOrder>
  </b:Source>
  <b:Source>
    <b:Tag>SAR</b:Tag>
    <b:SourceType>InternetSite</b:SourceType>
    <b:Guid>{7C0AD578-B1E3-4DA4-AC98-A658DF665291}</b:Guid>
    <b:Author>
      <b:Author>
        <b:NameList>
          <b:Person>
            <b:Last>SARA</b:Last>
            <b:First>Society</b:First>
            <b:Middle>of Amateur Radio Astronomers</b:Middle>
          </b:Person>
        </b:NameList>
      </b:Author>
    </b:Author>
    <b:Title>Radio Jove Project</b:Title>
    <b:URL>http://radio-astronomy.org/node/211</b:URL>
    <b:Year>2015</b:Year>
    <b:RefOrder>19</b:RefOrder>
  </b:Source>
  <b:Source>
    <b:Tag>htt1</b:Tag>
    <b:SourceType>InternetSite</b:SourceType>
    <b:Guid>{DD05874E-EF75-48E9-9783-2F8C725132A7}</b:Guid>
    <b:URL>https://myriadrf.org/projects/lms-suite/</b:URL>
    <b:Author>
      <b:Author>
        <b:NameList>
          <b:Person>
            <b:Last>LMS</b:Last>
            <b:First>Lime</b:First>
            <b:Middle>Micro Systems</b:Middle>
          </b:Person>
        </b:NameList>
      </b:Author>
    </b:Author>
    <b:Title>myriadRF projects</b:Title>
    <b:Year>2015</b:Year>
    <b:RefOrder>21</b:RefOrder>
  </b:Source>
  <b:Source>
    <b:Tag>Lim</b:Tag>
    <b:SourceType>InternetSite</b:SourceType>
    <b:Guid>{AFA6D96D-8D76-4167-99CB-0BC0C9D1DC02}</b:Guid>
    <b:Author>
      <b:Author>
        <b:NameList>
          <b:Person>
            <b:Last>LMS RDK</b:Last>
            <b:First>Lime</b:First>
            <b:Middle>Micro Systems</b:Middle>
          </b:Person>
        </b:NameList>
      </b:Author>
    </b:Author>
    <b:Title>myriad-RF reference development kit</b:Title>
    <b:URL>https://myriadrf.org/projects/rdk/</b:URL>
    <b:Year>2015</b:Year>
    <b:RefOrder>20</b:RefOrder>
  </b:Source>
  <b:Source>
    <b:Tag>Soc</b:Tag>
    <b:SourceType>InternetSite</b:SourceType>
    <b:Guid>{60F47A37-480E-4C91-8710-21EE8EDB57B1}</b:Guid>
    <b:Author>
      <b:Author>
        <b:NameList>
          <b:Person>
            <b:Last>SARA</b:Last>
            <b:First>Society</b:First>
            <b:Middle>of Amateur Radio Astronomers</b:Middle>
          </b:Person>
        </b:NameList>
      </b:Author>
    </b:Author>
    <b:Title>Society of Amateur Radio Astronomers Home Page</b:Title>
    <b:URL>www.radio-astronomy.org</b:URL>
    <b:Year>2015</b:Year>
    <b:RefOrder>13</b:RefOrder>
  </b:Source>
  <b:Source>
    <b:Tag>Fil13</b:Tag>
    <b:SourceType>Misc</b:SourceType>
    <b:Guid>{5E23E63A-F86D-4BC4-8D1A-3113ACB9267E}</b:Guid>
    <b:Author>
      <b:Author>
        <b:NameList>
          <b:Person>
            <b:Last>Fields</b:Last>
            <b:First>D.</b:First>
          </b:Person>
          <b:Person>
            <b:Last>Kurtz</b:Last>
            <b:First>S.</b:First>
          </b:Person>
          <b:Person>
            <b:Last>Shuch</b:Last>
            <b:First>P.</b:First>
          </b:Person>
          <b:Person>
            <b:Last>Hogle</b:Last>
            <b:First>S.</b:First>
          </b:Person>
          <b:Person>
            <b:Last>Vacaliuc</b:Last>
            <b:First>B.</b:First>
          </b:Person>
          <b:Person>
            <b:Last>Oxley</b:Last>
            <b:First>P.</b:First>
          </b:Person>
          <b:Person>
            <b:Last>Roy</b:Last>
            <b:First>K.</b:First>
          </b:Person>
          <b:Person>
            <b:Last>Kennedy</b:Last>
            <b:First>R.</b:First>
          </b:Person>
        </b:NameList>
      </b:Author>
    </b:Author>
    <b:Title>Algorithmic Communication Structures for Interstellar Travel and SETI</b:Title>
    <b:Year>2013</b:Year>
    <b:Month>Feb.</b:Month>
    <b:Day>3-6</b:Day>
    <b:Theater>Second Tennessee Valley Interstellar Workshop</b:Theater>
    <b:City>Huntsville, AL</b:City>
    <b:Publisher>Second Tennessee Valley Interstellar Workshop</b:Publisher>
    <b:RefOrder>39</b:RefOrder>
  </b:Source>
  <b:Source>
    <b:Tag>Roy11</b:Tag>
    <b:SourceType>ArticleInAPeriodical</b:SourceType>
    <b:Guid>{CD375663-1AD4-422C-84B1-A712A9209403}</b:Guid>
    <b:Author>
      <b:Author>
        <b:NameList>
          <b:Person>
            <b:Last>Roy</b:Last>
            <b:First>K</b:First>
          </b:Person>
          <b:Person>
            <b:Last>Kennedy</b:Last>
            <b:First>R.</b:First>
          </b:Person>
          <b:Person>
            <b:Last>Fields</b:Last>
            <b:First>D.</b:First>
          </b:Person>
        </b:NameList>
      </b:Author>
    </b:Author>
    <b:Title>"Shell Worlds" in Genta, Giancarlo, Ed; Proceedings of the Severnth IAA Symposium on Relalistic Near-Term Advanced Scientific Space Missions: Missions to the outer solar system and beyond.International Academy of Astronautics, Aosta, IT.</b:Title>
    <b:Year>2011</b:Year>
    <b:RefOrder>37</b:RefOrder>
  </b:Source>
  <b:Source>
    <b:Tag>Fie131</b:Tag>
    <b:SourceType>ArticleInAPeriodical</b:SourceType>
    <b:Guid>{651589B1-FAB6-42A5-BE5B-451FD119C2F9}</b:Guid>
    <b:Author>
      <b:Author>
        <b:NameList>
          <b:Person>
            <b:Last>Fields</b:Last>
            <b:First>D.E.</b:First>
          </b:Person>
          <b:Person>
            <b:Last>Kenendy</b:Last>
            <b:First>R.</b:First>
          </b:Person>
          <b:Person>
            <b:Last>Roy</b:Last>
            <b:First>K</b:First>
          </b:Person>
          <b:Person>
            <b:Last>Vacaliuc</b:Last>
            <b:First>B.</b:First>
          </b:Person>
        </b:NameList>
      </b:Author>
    </b:Author>
    <b:Title>Interplanetary radio transmission through serial ionospheric and material barriers. Acta Astronautica</b:Title>
    <b:Year>2013</b:Year>
    <b:Publisher>Acta Astronautica</b:Publisher>
    <b:Issue>82, 2, pp 251-256</b:Issue>
    <b:RefOrder>38</b:RefOrder>
  </b:Source>
  <b:Source>
    <b:Tag>Oxl13</b:Tag>
    <b:SourceType>ArticleInAPeriodical</b:SourceType>
    <b:Guid>{4061CC4F-9EDA-4B1B-8C1E-4FE291C7C2F8}</b:Guid>
    <b:Author>
      <b:Author>
        <b:NameList>
          <b:Person>
            <b:Last>Oxley</b:Last>
            <b:First>P</b:First>
          </b:Person>
          <b:Person>
            <b:Last>Fields</b:Last>
            <b:First>D.</b:First>
          </b:Person>
          <b:Person>
            <b:Last>Kurtz</b:Last>
            <b:First>S.</b:First>
          </b:Person>
        </b:NameList>
      </b:Author>
    </b:Author>
    <b:Title>RASDRWin: Companion Software for RASDR</b:Title>
    <b:PeriodicalTitle>Proceedings of the Annual Meeting of the Society of Amateur Radio Astronomers</b:PeriodicalTitle>
    <b:Year>2013</b:Year>
    <b:Issue>July 14-17</b:Issue>
    <b:RefOrder>22</b:RefOrder>
  </b:Source>
  <b:Source>
    <b:Tag>Oxl141</b:Tag>
    <b:SourceType>ArticleInAPeriodical</b:SourceType>
    <b:Guid>{E68BB7C4-F4EC-4043-BA33-B82CBA0C3583}</b:Guid>
    <b:Author>
      <b:Author>
        <b:NameList>
          <b:Person>
            <b:Last>Oxley</b:Last>
            <b:First>P</b:First>
          </b:Person>
          <b:Person>
            <b:Last>Fields</b:Last>
            <b:First>D.,</b:First>
            <b:Middle>Kurtz, S.</b:Middle>
          </b:Person>
        </b:NameList>
      </b:Author>
    </b:Author>
    <b:Title>RASDRviewer: RASDR2 Control and Analysis Software</b:Title>
    <b:PeriodicalTitle>Proceedings of the Annual Meeting of the Society of Amateur Radio Astronomers</b:PeriodicalTitle>
    <b:Year>2014</b:Year>
    <b:Issue>June 29-July 2</b:Issue>
    <b:RefOrder>23</b:RefOrder>
  </b:Source>
  <b:Source>
    <b:Tag>Lim2</b:Tag>
    <b:SourceType>InternetSite</b:SourceType>
    <b:Guid>{8C5F7E32-203B-490A-A722-1E416AB237DC}</b:Guid>
    <b:Title>Lime Microsystems Field Programmable RF (FPRF) Transceiver IC</b:Title>
    <b:URL>https://github.com/myriadrf/LMS6002D-docs</b:URL>
    <b:ProductionCompany>Lime Microsystems</b:ProductionCompany>
    <b:Year>2015</b:Year>
    <b:Author>
      <b:Author>
        <b:NameList>
          <b:Person>
            <b:Last>Lime</b:Last>
          </b:Person>
        </b:NameList>
      </b:Author>
    </b:Author>
    <b:RefOrder>2</b:RefOrder>
  </b:Source>
  <b:Source>
    <b:Tag>Dig14</b:Tag>
    <b:SourceType>InternetSite</b:SourceType>
    <b:Guid>{4659B6AA-5DDD-416F-94C5-16C7C953EED8}</b:Guid>
    <b:Title>Digi-Key Catalog</b:Title>
    <b:InternetSiteTitle>digikey.com</b:InternetSiteTitle>
    <b:ProductionCompany>Digikey</b:ProductionCompany>
    <b:Year>2014</b:Year>
    <b:URL>http://www.digikey.com/product-search/en?x=0&amp;y=0&amp;lang=en&amp;site=us&amp;keywords=myriadRF</b:URL>
    <b:Author>
      <b:Author>
        <b:NameList>
          <b:Person>
            <b:Last>Digikey</b:Last>
          </b:Person>
        </b:NameList>
      </b:Author>
    </b:Author>
    <b:RefOrder>3</b:RefOrder>
  </b:Source>
  <b:Source>
    <b:Tag>Pau14</b:Tag>
    <b:SourceType>JournalArticle</b:SourceType>
    <b:Guid>{FE70435F-F112-4C96-88D8-8DF29DAE9705}</b:Guid>
    <b:Author>
      <b:Author>
        <b:NameList>
          <b:Person>
            <b:Last>Oxley</b:Last>
            <b:First>P</b:First>
          </b:Person>
          <b:Person>
            <b:Last>Vacaliuc</b:Last>
            <b:First>Bogdan</b:First>
          </b:Person>
          <b:Person>
            <b:Last>Fields</b:Last>
            <b:First>David</b:First>
          </b:Person>
          <b:Person>
            <b:Last>Lyster</b:Last>
            <b:First>Carl</b:First>
          </b:Person>
          <b:Person>
            <b:Last>Kurtz</b:Last>
            <b:First>Stan</b:First>
          </b:Person>
          <b:Person>
            <b:Last>Tamosevicius</b:Last>
            <b:First>Zydrunal</b:First>
          </b:Person>
        </b:NameList>
      </b:Author>
    </b:Author>
    <b:Title>RASDR update</b:Title>
    <b:Year>2014</b:Year>
    <b:JournalName>Radio Astronomy -- Journal of the Society of Amateur Radio Astronomers</b:JournalName>
    <b:Pages>72ff</b:Pages>
    <b:Issue>January-February</b:Issue>
    <b:RefOrder>7</b:RefOrder>
  </b:Source>
  <b:Source>
    <b:Tag>Lim14</b:Tag>
    <b:SourceType>InternetSite</b:SourceType>
    <b:Guid>{BA060DC6-31D8-4721-B190-6DF77C3DF051}</b:Guid>
    <b:Author>
      <b:Author>
        <b:NameList>
          <b:Person>
            <b:Last>LimeMicrosystems</b:Last>
          </b:Person>
        </b:NameList>
      </b:Author>
    </b:Author>
    <b:Title>Field Programmable RF (FPRF) Tranceiver IC</b:Title>
    <b:Year>2014</b:Year>
    <b:ProductionCompany>Lime Microsystems</b:ProductionCompany>
    <b:URL>https://github.com/myriadrf/LMS6002D-docs</b:URL>
    <b:RefOrder>8</b:RefOrder>
  </b:Source>
  <b:Source>
    <b:Tag>Myr13</b:Tag>
    <b:SourceType>DocumentFromInternetSite</b:SourceType>
    <b:Guid>{AF865CB0-2BEA-4B76-8F5D-40113208349C}</b:Guid>
    <b:Author>
      <b:Author>
        <b:NameList>
          <b:Person>
            <b:Last>Myriadrf</b:Last>
          </b:Person>
        </b:NameList>
      </b:Author>
    </b:Author>
    <b:Title>Home page of Myriadrf</b:Title>
    <b:YearAccessed>2013</b:YearAccessed>
    <b:MonthAccessed>May</b:MonthAccessed>
    <b:DayAccessed>20</b:DayAccessed>
    <b:URL>http://myriadrf.org/</b:URL>
    <b:RefOrder>9</b:RefOrder>
  </b:Source>
  <b:Source>
    <b:Tag>Myr131</b:Tag>
    <b:SourceType>Misc</b:SourceType>
    <b:Guid>{7B3205DB-E5AB-4BAF-8B76-34EB97FA3494}</b:Guid>
    <b:Author>
      <b:Author>
        <b:NameList>
          <b:Person>
            <b:Last>Myriad</b:Last>
          </b:Person>
        </b:NameList>
      </b:Author>
    </b:Author>
    <b:Title>Personal Communications to RASDR team</b:Title>
    <b:Year>2013</b:Year>
    <b:RefOrder>10</b:RefOrder>
  </b:Source>
  <b:Source>
    <b:Tag>Fie141</b:Tag>
    <b:SourceType>ArticleInAPeriodical</b:SourceType>
    <b:Guid>{61DB47DF-5100-44FE-AE62-311409C3B930}</b:Guid>
    <b:Author>
      <b:Author>
        <b:NameList>
          <b:Person>
            <b:Last>Fields</b:Last>
            <b:First>D.</b:First>
          </b:Person>
          <b:Person>
            <b:Last>Oxley</b:Last>
            <b:First>P.</b:First>
          </b:Person>
          <b:Person>
            <b:Last>Vacaliuc</b:Last>
            <b:First>B.</b:First>
          </b:Person>
          <b:Person>
            <b:Last>Kurtz</b:Last>
            <b:First>S.</b:First>
          </b:Person>
          <b:Person>
            <b:Last>Lyster</b:Last>
            <b:First>C.</b:First>
          </b:Person>
          <b:Person>
            <b:Last>Z. Tamosevicius</b:Last>
            <b:First>C.</b:First>
            <b:Middle>Sufitchi</b:Middle>
          </b:Person>
          <b:Person>
            <b:Last>Berl</b:Last>
            <b:First>S.</b:First>
          </b:Person>
        </b:NameList>
      </b:Author>
    </b:Author>
    <b:Title>Radio Astronomy with RASDR2</b:Title>
    <b:PeriodicalTitle>Proceedings of the Annual Meeting of the Society of Amateur Radio Astronomers. June 29-July 2, 2014, at NRAO, Green Bank WV</b:PeriodicalTitle>
    <b:Year>2014</b:Year>
    <b:RefOrder>25</b:RefOrder>
  </b:Source>
  <b:Source>
    <b:Tag>Wik14</b:Tag>
    <b:SourceType>InternetSite</b:SourceType>
    <b:Guid>{FE48BD50-8CE1-43E8-8905-91D9E6A9434C}</b:Guid>
    <b:Author>
      <b:Author>
        <b:NameList>
          <b:Person>
            <b:Last>Wikipedia</b:Last>
          </b:Person>
        </b:NameList>
      </b:Author>
    </b:Author>
    <b:Title>Radio_spectrum</b:Title>
    <b:Year>2014</b:Year>
    <b:YearAccessed>2014</b:YearAccessed>
    <b:MonthAccessed>May</b:MonthAccessed>
    <b:DayAccessed>11</b:DayAccessed>
    <b:URL>http://en.wikipedia.org/wiki/Radio_spectrum</b:URL>
    <b:RefOrder>14</b:RefOrder>
  </b:Source>
  <b:Source>
    <b:Tag>Ave</b:Tag>
    <b:SourceType>ArticleInAPeriodical</b:SourceType>
    <b:Guid>{C8D34166-AAD1-46C8-89CE-370E3D0EFDAD}</b:Guid>
    <b:Author>
      <b:Author>
        <b:NameList>
          <b:Person>
            <b:Last>Avellone</b:Last>
            <b:First>John</b:First>
          </b:Person>
        </b:NameList>
      </b:Author>
    </b:Author>
    <b:Title>Detection of Jovian VLF Noise</b:Title>
    <b:JournalName>Radio Astronomy -- Journal of the Society of Amateur Radio Astronomers</b:JournalName>
    <b:Year>2014</b:Year>
    <b:Pages>48ff</b:Pages>
    <b:Issue>March - April</b:Issue>
    <b:Publisher>SARA</b:Publisher>
    <b:PeriodicalTitle>Radio-Astronomy Journal</b:PeriodicalTitle>
    <b:RefOrder>16</b:RefOrder>
  </b:Source>
  <b:Source>
    <b:Tag>Fie111</b:Tag>
    <b:SourceType>ArticleInAPeriodical</b:SourceType>
    <b:Guid>{DB65DA0B-3C69-4E79-97D3-D5429545F3A9}</b:Guid>
    <b:Author>
      <b:Author>
        <b:NameList>
          <b:Person>
            <b:Last>Fields</b:Last>
            <b:First>D.E.</b:First>
          </b:Person>
          <b:Person>
            <b:Last>Tesla</b:Last>
            <b:First>N.</b:First>
          </b:Person>
        </b:NameList>
      </b:Author>
    </b:Author>
    <b:Title>Detection of Jupiter Radio Emissions below the Plasma Cutoff Frequency: Implications for SID Monitoring</b:Title>
    <b:Year>2011</b:Year>
    <b:ConferenceName>Proceedings of the Annual Meeting of the Society of Amateur Radio Astronomers</b:ConferenceName>
    <b:City>Green Bank, WV.</b:City>
    <b:PeriodicalTitle>Annual Meeting of SARA at NRAO, Green Bank, WV</b:PeriodicalTitle>
    <b:RefOrder>15</b:RefOrder>
  </b:Source>
  <b:Source>
    <b:Tag>Fie112</b:Tag>
    <b:SourceType>ArticleInAPeriodical</b:SourceType>
    <b:Guid>{3134D87C-5F74-4651-A1FB-3F6C96874093}</b:Guid>
    <b:Author>
      <b:Author>
        <b:NameList>
          <b:Person>
            <b:Last>Fields</b:Last>
            <b:First>D</b:First>
          </b:Person>
          <b:Person>
            <b:Last>Kennedy</b:Last>
            <b:First>R.</b:First>
          </b:Person>
          <b:Person>
            <b:Last>Roy</b:Last>
            <b:First>K.</b:First>
          </b:Person>
        </b:NameList>
      </b:Author>
    </b:Author>
    <b:Title>Interplanetary Radio Transmission through Serial Ionospheric and Material Barriers</b:Title>
    <b:Year>2011</b:Year>
    <b:ConferenceName>Proceedings of the Seventh IAA Symposium on Realistic Near-Term Advanced Scientific Space Missions : Missions to the outer solar system and beyond. International Academy of Astronautics</b:ConferenceName>
    <b:City>Aosta, Italy</b:City>
    <b:PeriodicalTitle>Genta, Giancarlo, Ed; Proceedings of the Severnth IAA Symposium on Relalistic Near-Term Advanced Scientific Space Missions: Missions to the outer solar system and beyond.</b:PeriodicalTitle>
    <b:RefOrder>17</b:RefOrder>
  </b:Source>
  <b:Source>
    <b:Tag>Oxl14</b:Tag>
    <b:SourceType>ArticleInAPeriodical</b:SourceType>
    <b:Guid>{1AA2A07E-C76E-46D0-BBE8-3007FE8319F5}</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PeriodicalTitle>Proceedings of the Annual Meeting of the Society of Amateur Radio Astronomers.  NRAO, Green Bank WV</b:PeriodicalTitle>
    <b:RefOrder>12</b:RefOrder>
  </b:Source>
  <b:Source>
    <b:Tag>Vac14</b:Tag>
    <b:SourceType>ArticleInAPeriodical</b:SourceType>
    <b:Guid>{C414D8EA-E921-4999-A91A-B8698C23A8E3}</b:Guid>
    <b:Author>
      <b:Author>
        <b:NameList>
          <b:Person>
            <b:Last>Vacaliuc</b:Last>
            <b:First>B.</b:First>
          </b:Person>
          <b:Person>
            <b:Last>Fields</b:Last>
            <b:First>D.</b:First>
          </b:Person>
          <b:Person>
            <b:Last>Oxley</b:Last>
            <b:First>P.</b:First>
          </b:Person>
          <b:Person>
            <b:Last>Kurtz</b:Last>
            <b:First>S.</b:First>
          </b:Person>
          <b:Person>
            <b:Last>Lyster</b:Last>
            <b:First>C.</b:First>
          </b:Person>
          <b:Person>
            <b:Last>Vadoklis</b:Last>
            <b:First>R.</b:First>
          </b:Person>
          <b:Person>
            <b:Last>Tamosevicius</b:Last>
            <b:First>Z.</b:First>
          </b:Person>
        </b:NameList>
      </b:Author>
    </b:Author>
    <b:Title>Production Manufacturing Plan for RASDR2 Appliance</b:Title>
    <b:Year>2014</b:Year>
    <b:City>Green Bank, WV</b:City>
    <b:ConferenceName>Proceedings of the 2014 SARA Conference</b:ConferenceName>
    <b:PeriodicalTitle>Proceedings of the Annual Meeting of the Society of Amateur Radio Astronomers.  NRAO, Green Bank WV</b:PeriodicalTitle>
    <b:RefOrder>11</b:RefOrder>
  </b:Source>
  <b:Source>
    <b:Tag>Placeholder1</b:Tag>
    <b:SourceType>ConferenceProceedings</b:SourceType>
    <b:Guid>{9C83003F-9694-406B-8226-1B0866F45249}</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RefOrder>40</b:RefOrder>
  </b:Source>
  <b:Source>
    <b:Tag>JBe</b:Tag>
    <b:SourceType>InternetSite</b:SourceType>
    <b:Guid>{14359783-D9D6-44AD-A8F2-A585A3183718}</b:Guid>
    <b:Author>
      <b:Author>
        <b:NameList>
          <b:Person>
            <b:Last>Bernard</b:Last>
            <b:First>J.</b:First>
          </b:Person>
        </b:NameList>
      </b:Author>
    </b:Author>
    <b:Title>SpectraCyber I/II™ 1420 MHz Hydrogen Line Spectrometer Installation and Operation Manual No. SC1/2-2006</b:Title>
    <b:ProductionCompany>Carl Lyster through Radio Astronomy Supplies</b:ProductionCompany>
    <b:URL>http://www.ncra.tifr.res.in/rpl/facilities/4m-srt/SCI_IIManual.pdf</b:URL>
    <b:Year>2010</b:Year>
    <b:RefOrder>27</b:RefOrder>
  </b:Source>
  <b:Source>
    <b:Tag>NRA</b:Tag>
    <b:SourceType>InternetSite</b:SourceType>
    <b:Guid>{CBCEE2B2-2498-496F-AA60-F8646BE8BF5D}</b:Guid>
    <b:Author>
      <b:Author>
        <b:NameList>
          <b:Person>
            <b:Last>NRAO</b:Last>
          </b:Person>
        </b:NameList>
      </b:Author>
    </b:Author>
    <b:URL>http://www.gb.nrao.edu/epo/manual.pdf</b:URL>
    <b:Title>NATIONAL RADIO ASTRONOMY OBSERVATORY 40-FOOT RADIO TELESCOPE OPERATOR’S MANUAL</b:Title>
    <b:Year>2014</b:Year>
    <b:RefOrder>29</b:RefOrder>
  </b:Source>
  <b:Source>
    <b:Tag>Ral14</b:Tag>
    <b:SourceType>InternetSite</b:SourceType>
    <b:Guid>{7782DADB-DA63-4C4E-A28D-F92650509564}</b:Guid>
    <b:Author>
      <b:Author>
        <b:NameList>
          <b:Person>
            <b:Last>Ebay</b:Last>
          </b:Person>
        </b:NameList>
      </b:Author>
    </b:Author>
    <b:Title>Raltron CO19025-100.000MHz</b:Title>
    <b:Year>2014</b:Year>
    <b:URL>www.ebay.com</b:URL>
    <b:RefOrder>30</b:RefOrder>
  </b:Source>
  <b:Source>
    <b:Tag>Sil14</b:Tag>
    <b:SourceType>DocumentFromInternetSite</b:SourceType>
    <b:Guid>{1844CD8D-6C07-49BD-9EE8-2E2E3C20DBB8}</b:Guid>
    <b:Title>Silicon Bipolar MMIC 5␣ GHz</b:Title>
    <b:Year>2014</b:Year>
    <b:URL>http://www.qsl.net/n9zia/omnitracs/IAM81008.pdf</b:URL>
    <b:Author>
      <b:Author>
        <b:NameList>
          <b:Person>
            <b:Last>Hewlett-Packard</b:Last>
          </b:Person>
        </b:NameList>
      </b:Author>
    </b:Author>
    <b:RefOrder>33</b:RefOrder>
  </b:Source>
  <b:Source>
    <b:Tag>Min</b:Tag>
    <b:SourceType>DocumentFromInternetSite</b:SourceType>
    <b:Guid>{EF83671C-7443-4F0E-96FF-981F1A17F177}</b:Guid>
    <b:Author>
      <b:Author>
        <b:NameList>
          <b:Person>
            <b:Last>Minicircuits</b:Last>
          </b:Person>
        </b:NameList>
      </b:Author>
    </b:Author>
    <b:Title>Plugin High Pass Filter</b:Title>
    <b:URL>http://www.minicircuits.com/pdfs/PHP-100+.pdf</b:URL>
    <b:RefOrder>34</b:RefOrder>
  </b:Source>
  <b:Source>
    <b:Tag>Noo14</b:Tag>
    <b:SourceType>InternetSite</b:SourceType>
    <b:Guid>{9EAC4AFD-60D4-4CF3-9E32-065CF59620CA}</b:Guid>
    <b:Author>
      <b:Author>
        <b:NameList>
          <b:Person>
            <b:Last>Nooelec</b:Last>
          </b:Person>
        </b:NameList>
      </b:Author>
    </b:Author>
    <b:Title>Ham It Up v1.2 - RF Upconverter For Software Defined Radio</b:Title>
    <b:ProductionCompany>Nooelec</b:ProductionCompany>
    <b:Year>2014</b:Year>
    <b:URL>http://www.nooelec.com/store/ham-it-up-v1-0-rf-upconverter-for-software-defined-radio.html</b:URL>
    <b:RefOrder>35</b:RefOrder>
  </b:Source>
  <b:Source>
    <b:Tag>htt</b:Tag>
    <b:SourceType>InternetSite</b:SourceType>
    <b:Guid>{070134AF-3904-484D-99F7-0FF99424C2D5}</b:Guid>
    <b:URL>http://www.raltron.com/products/pdfspecs/clock_co15-co19.pdf</b:URL>
    <b:Title>Through hole clock oscillators – 3 state HCMOS compatible</b:Title>
    <b:ProductionCompany>Raltron</b:ProductionCompany>
    <b:Year>2014</b:Year>
    <b:Author>
      <b:Author>
        <b:NameList>
          <b:Person>
            <b:Last>Raltron</b:Last>
          </b:Person>
        </b:NameList>
      </b:Author>
    </b:Author>
    <b:RefOrder>31</b:RefOrder>
  </b:Source>
  <b:Source>
    <b:Tag>LFC14</b:Tag>
    <b:SourceType>InternetSite</b:SourceType>
    <b:Guid>{7EB04973-AAC6-4DBF-A5BC-8FBD864F898E}</b:Guid>
    <b:Title>LFCN-225</b:Title>
    <b:Year>2014</b:Year>
    <b:ProductionCompany>Mitron</b:ProductionCompany>
    <b:URL>http://www.mitron.cn/cxchanpin/Filters-n/LFCN-225.pdf</b:URL>
    <b:Author>
      <b:Author>
        <b:NameList>
          <b:Person>
            <b:Last>Miltron</b:Last>
          </b:Person>
        </b:NameList>
      </b:Author>
    </b:Author>
    <b:RefOrder>32</b:RefOrder>
  </b:Source>
  <b:Source>
    <b:Tag>RAS152</b:Tag>
    <b:SourceType>InternetSite</b:SourceType>
    <b:Guid>{9E1876EA-312A-4532-ABDE-3F2F949E0645}</b:Guid>
    <b:Author>
      <b:Author>
        <b:NameList>
          <b:Person>
            <b:Last>RASDRviewer</b:Last>
          </b:Person>
        </b:NameList>
      </b:Author>
    </b:Author>
    <b:Title>RASDRviewer downloads</b:Title>
    <b:InternetSiteTitle>RASDRviewer files</b:InternetSiteTitle>
    <b:Year>2015</b:Year>
    <b:URL>https://groups.yahoo.com/neo/groups/RASDR/files/RASDRviewerSoftware/</b:URL>
    <b:RefOrder>24</b:RefOrder>
  </b:Source>
  <b:Source>
    <b:Tag>Pos15</b:Tag>
    <b:SourceType>InternetSite</b:SourceType>
    <b:Guid>{DFC54CB0-4BC4-4CEF-B0D8-D7DFD0144EEF}</b:Guid>
    <b:Title>Postprocessing with Python</b:Title>
    <b:Year>2015</b:Year>
    <b:URL>https://groups.yahoo.com/neo/groups/RASDR/files/PostprocessingSoftware/</b:URL>
    <b:Author>
      <b:Author>
        <b:NameList>
          <b:Person>
            <b:Last>Postprocessing</b:Last>
            <b:First>RASDR</b:First>
          </b:Person>
        </b:NameList>
      </b:Author>
    </b:Author>
    <b:RefOrder>28</b:RefOrder>
  </b:Source>
  <b:Source>
    <b:Tag>Oxl142</b:Tag>
    <b:SourceType>ArticleInAPeriodical</b:SourceType>
    <b:Guid>{6CA08C29-C825-4BF1-84FB-B3E205660761}</b:Guid>
    <b:Author>
      <b:Author>
        <b:NameList>
          <b:Person>
            <b:Last>Oxley</b:Last>
            <b:First>P.</b:First>
          </b:Person>
          <b:Person>
            <b:Last>Fields</b:Last>
            <b:First>D.</b:First>
          </b:Person>
          <b:Person>
            <b:Last>Vacaliuc</b:Last>
            <b:First>B.</b:First>
          </b:Person>
          <b:Person>
            <b:Last>Ghigo.</b:Last>
            <b:First>C.</b:First>
            <b:Middle>Lyster and F.</b:Middle>
          </b:Person>
        </b:NameList>
      </b:Author>
    </b:Author>
    <b:Title>Detection of Narrow Spectral Features using RASDR2 and the NRAO 20m Telescope</b:Title>
    <b:Year>2014</b:Year>
    <b:Publisher>Journal of the Society of Amateur Radio Astronomers</b:Publisher>
    <b:Volume>p.90</b:Volume>
    <b:Issue>July-Aug</b:Issue>
    <b:RefOrder>26</b:RefOrder>
  </b:Source>
  <b:Source>
    <b:Tag>Git15</b:Tag>
    <b:SourceType>InternetSite</b:SourceType>
    <b:Guid>{CECB7662-86C9-4A97-A958-E6D172F5E587}</b:Guid>
    <b:Year>2015</b:Year>
    <b:InternetSiteTitle>“The RASDR Software Defined Radio project (developmental component)</b:InternetSiteTitle>
    <b:URL>https://github.com/myriadrf/RASDR</b:URL>
    <b:Author>
      <b:Author>
        <b:NameList>
          <b:Person>
            <b:Last>Github</b:Last>
          </b:Person>
        </b:NameList>
      </b:Author>
    </b:Author>
    <b:RefOrder>6</b:RefOrder>
  </b:Source>
  <b:Source>
    <b:Tag>RAS151</b:Tag>
    <b:SourceType>InternetSite</b:SourceType>
    <b:Guid>{3D888272-A09A-495C-9040-AE058F3F677D}</b:Guid>
    <b:Author>
      <b:Author>
        <b:NameList>
          <b:Person>
            <b:Last>Users</b:Last>
          </b:Person>
        </b:NameList>
      </b:Author>
    </b:Author>
    <b:Title>"RASDR User's Group"</b:Title>
    <b:Year>2015</b:Year>
    <b:URL>https://groups.yahoo.com/neo/groups/RASDR/info</b:URL>
    <b:RefOrder>5</b:RefOrder>
  </b:Source>
  <b:Source>
    <b:Tag>RAS15</b:Tag>
    <b:SourceType>InternetSite</b:SourceType>
    <b:Guid>{E37679C4-89E1-4D7C-8B60-625BD1E55FD5}</b:Guid>
    <b:Title>RASDR – Radio Astronomy Software Defined Radio</b:Title>
    <b:Year>2015</b:Year>
    <b:URL>http://www.radio-astronomy.org/rasdr</b:URL>
    <b:Author>
      <b:Author>
        <b:NameList>
          <b:Person>
            <b:Last>SARA</b:Last>
          </b:Person>
        </b:NameList>
      </b:Author>
    </b:Author>
    <b:InternetSiteTitle>SARA</b:InternetSiteTitle>
    <b:YearAccessed>2015</b:YearAccessed>
    <b:RefOrder>1</b:RefOrder>
  </b:Source>
  <b:Source>
    <b:Tag>RAS14</b:Tag>
    <b:SourceType>InternetSite</b:SourceType>
    <b:Guid>{C6201BF3-807A-43D2-96D7-6111C0DD094F}</b:Guid>
    <b:Author>
      <b:Author>
        <b:NameList>
          <b:Person>
            <b:Last>RASDRgroup</b:Last>
          </b:Person>
        </b:NameList>
      </b:Author>
    </b:Author>
    <b:Title>RASDR – Radio Astronomy Software Defined Radio</b:Title>
    <b:Year>2014</b:Year>
    <b:URL>http://rasdr.org</b:URL>
    <b:RefOrder>4</b:RefOrder>
  </b:Source>
  <b:Source>
    <b:Tag>NAS15</b:Tag>
    <b:SourceType>InternetSite</b:SourceType>
    <b:Guid>{69D2BE60-782C-4D94-A1A5-7755209068DE}</b:Guid>
    <b:Author>
      <b:Author>
        <b:NameList>
          <b:Person>
            <b:Last>NASA</b:Last>
          </b:Person>
        </b:NameList>
      </b:Author>
    </b:Author>
    <b:Title>Kepler Discoveries</b:Title>
    <b:InternetSiteTitle>Kepler</b:InternetSiteTitle>
    <b:ProductionCompany>NASA</b:ProductionCompany>
    <b:Year>2015</b:Year>
    <b:URL>http://kepler.nasa.gov/Mission/discoveries/</b:URL>
    <b:RefOrder>36</b:RefOrder>
  </b:Source>
</b:Sources>
</file>

<file path=customXml/itemProps1.xml><?xml version="1.0" encoding="utf-8"?>
<ds:datastoreItem xmlns:ds="http://schemas.openxmlformats.org/officeDocument/2006/customXml" ds:itemID="{A1F24AC0-09E0-4F89-B84E-317315A61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56</Pages>
  <Words>12497</Words>
  <Characters>71235</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RASDR User's Guide</vt:lpstr>
    </vt:vector>
  </TitlesOfParts>
  <Company>ESA</Company>
  <LinksUpToDate>false</LinksUpToDate>
  <CharactersWithSpaces>83565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RASDR User's Guide</dc:title>
  <dc:creator>David Fields</dc:creator>
  <cp:lastModifiedBy>Bogdan Vacaliuc</cp:lastModifiedBy>
  <cp:revision>23</cp:revision>
  <cp:lastPrinted>2015-03-13T15:48:00Z</cp:lastPrinted>
  <dcterms:created xsi:type="dcterms:W3CDTF">2015-03-13T15:55:00Z</dcterms:created>
  <dcterms:modified xsi:type="dcterms:W3CDTF">2015-05-15T10:34:00Z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Sitename2">
    <vt:lpwstr/>
  </property>
  <property fmtid="{D5CDD505-2E9C-101B-9397-08002B2CF9AE}" pid="4" name="bmsAddress">
    <vt:lpwstr/>
  </property>
  <property fmtid="{D5CDD505-2E9C-101B-9397-08002B2CF9AE}" pid="5" name="bmsPhoneFax">
    <vt:lpwstr/>
  </property>
  <property fmtid="{D5CDD505-2E9C-101B-9397-08002B2CF9AE}" pid="6" name="Organisational entity">
    <vt:lpwstr/>
  </property>
</Properties>
</file>